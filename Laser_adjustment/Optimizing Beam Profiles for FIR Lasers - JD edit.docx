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5F7D2" w14:textId="77777777" w:rsidR="003778BF" w:rsidRPr="003778BF" w:rsidRDefault="003778BF" w:rsidP="003778BF">
      <w:pPr>
        <w:jc w:val="center"/>
        <w:rPr>
          <w:b/>
          <w:sz w:val="24"/>
        </w:rPr>
      </w:pPr>
      <w:r w:rsidRPr="003778BF">
        <w:rPr>
          <w:b/>
          <w:sz w:val="24"/>
        </w:rPr>
        <w:t>Improving FIR Laser Performance: Beam Profile Optimization and Stability Control</w:t>
      </w:r>
    </w:p>
    <w:p w14:paraId="00F0F1EF" w14:textId="77777777" w:rsidR="00164522" w:rsidRPr="00514A6E" w:rsidRDefault="00514A6E">
      <w:pPr>
        <w:rPr>
          <w:b/>
        </w:rPr>
      </w:pPr>
      <w:r w:rsidRPr="00514A6E">
        <w:rPr>
          <w:b/>
        </w:rPr>
        <w:t>Abstract</w:t>
      </w:r>
    </w:p>
    <w:p w14:paraId="367E0B9B" w14:textId="77777777" w:rsidR="00514A6E" w:rsidRDefault="00514A6E">
      <w:r>
        <w:t>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Additionally, the impact of gas pressure on FIR laser stability is examined, with an optimal operating pressure identified to minimize intensity fluctuations.</w:t>
      </w:r>
      <w:r w:rsidRPr="00514A6E">
        <w:t xml:space="preserve"> These </w:t>
      </w:r>
      <w:r>
        <w:t>implements</w:t>
      </w:r>
      <w:r w:rsidRPr="00514A6E">
        <w:t xml:space="preserve"> contribute to more stable and reliable FIR laser diagnostics for studying electron turbulence in tokamak plasmas, ultimately supporting the </w:t>
      </w:r>
      <w:r>
        <w:t xml:space="preserve">physics study in </w:t>
      </w:r>
      <w:r w:rsidRPr="00514A6E">
        <w:t>fusion reactors.</w:t>
      </w:r>
    </w:p>
    <w:p w14:paraId="1C90127A" w14:textId="77777777" w:rsidR="00FD121D" w:rsidRPr="000E7BDE" w:rsidRDefault="00164522">
      <w:pPr>
        <w:rPr>
          <w:b/>
        </w:rPr>
      </w:pPr>
      <w:r w:rsidRPr="000E7BDE">
        <w:rPr>
          <w:b/>
        </w:rPr>
        <w:t xml:space="preserve">Introduction </w:t>
      </w:r>
    </w:p>
    <w:p w14:paraId="5E21971A" w14:textId="6BBD418B" w:rsidR="00AD3096" w:rsidRDefault="00164522">
      <w:del w:id="0" w:author="Jon Dannenberg" w:date="2025-02-14T11:35:00Z" w16du:dateUtc="2025-02-14T19:35:00Z">
        <w:r w:rsidDel="00D34E00">
          <w:delText xml:space="preserve">      </w:delText>
        </w:r>
        <w:r w:rsidR="00EA6295" w:rsidDel="00D34E00">
          <w:delText xml:space="preserve"> </w:delText>
        </w:r>
      </w:del>
      <w:r w:rsidR="00AD3096" w:rsidRPr="00AD3096">
        <w:t>Electron turbulence is crucial in tokamak research 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sidR="00AD3096">
        <w:rPr>
          <w:vertAlign w:val="superscript"/>
        </w:rPr>
        <w:t>1</w:t>
      </w:r>
      <w:r w:rsidR="00AD3096">
        <w:t xml:space="preserve">. </w:t>
      </w:r>
      <w:r w:rsidR="00424D7B">
        <w:t>U</w:t>
      </w:r>
      <w:r w:rsidR="00AD3096" w:rsidRPr="00AD3096">
        <w:t>nderstanding and mitigating electron turbulence is key to achieving successful fusion in a tokamak device</w:t>
      </w:r>
      <w:r w:rsidR="00AD3096">
        <w:t xml:space="preserve">. The high-k scattering system </w:t>
      </w:r>
      <w:del w:id="1" w:author="Jon Dannenberg" w:date="2025-02-14T11:36:00Z" w16du:dateUtc="2025-02-14T19:36:00Z">
        <w:r w:rsidR="00AD3096" w:rsidDel="00D34E00">
          <w:delText>is using</w:delText>
        </w:r>
      </w:del>
      <w:ins w:id="2" w:author="Jon Dannenberg" w:date="2025-02-14T11:36:00Z" w16du:dateUtc="2025-02-14T19:36:00Z">
        <w:r w:rsidR="00D34E00">
          <w:t>uses</w:t>
        </w:r>
      </w:ins>
      <w:r w:rsidR="00AD3096">
        <w:t xml:space="preserve"> a scattering process to measure small-scale fluctuations in plasma density. As the high-k wave</w:t>
      </w:r>
      <w:ins w:id="3" w:author="Jon Dannenberg" w:date="2025-02-14T11:37:00Z" w16du:dateUtc="2025-02-14T19:37:00Z">
        <w:r w:rsidR="00D34E00">
          <w:t>s are</w:t>
        </w:r>
      </w:ins>
      <w:r w:rsidR="00AD3096">
        <w:t xml:space="preserve"> launch</w:t>
      </w:r>
      <w:ins w:id="4" w:author="Jon Dannenberg" w:date="2025-02-14T11:37:00Z" w16du:dateUtc="2025-02-14T19:37:00Z">
        <w:r w:rsidR="00D34E00">
          <w:t>ed</w:t>
        </w:r>
      </w:ins>
      <w:r w:rsidR="00AD3096">
        <w:t xml:space="preserve"> into </w:t>
      </w:r>
      <w:ins w:id="5" w:author="Jon Dannenberg" w:date="2025-02-14T11:37:00Z" w16du:dateUtc="2025-02-14T19:37:00Z">
        <w:r w:rsidR="00D34E00">
          <w:t xml:space="preserve">the </w:t>
        </w:r>
      </w:ins>
      <w:r w:rsidR="00C00534">
        <w:t>plasma</w:t>
      </w:r>
      <w:ins w:id="6" w:author="Jon Dannenberg" w:date="2025-02-14T11:37:00Z" w16du:dateUtc="2025-02-14T19:37:00Z">
        <w:r w:rsidR="00D34E00">
          <w:t>,</w:t>
        </w:r>
      </w:ins>
      <w:r w:rsidR="00962649">
        <w:t xml:space="preserve"> </w:t>
      </w:r>
      <w:del w:id="7" w:author="Jon Dannenberg" w:date="2025-02-14T11:37:00Z" w16du:dateUtc="2025-02-14T19:37:00Z">
        <w:r w:rsidR="00962649" w:rsidDel="00D34E00">
          <w:delText xml:space="preserve">and receive the </w:delText>
        </w:r>
      </w:del>
      <w:r w:rsidR="00962649">
        <w:t>scattering signal</w:t>
      </w:r>
      <w:ins w:id="8" w:author="Jon Dannenberg" w:date="2025-02-14T11:37:00Z" w16du:dateUtc="2025-02-14T19:37:00Z">
        <w:r w:rsidR="00D34E00">
          <w:t>s</w:t>
        </w:r>
      </w:ins>
      <w:r w:rsidR="00962649">
        <w:t xml:space="preserve"> from </w:t>
      </w:r>
      <w:del w:id="9" w:author="Jon Dannenberg" w:date="2025-02-14T11:37:00Z" w16du:dateUtc="2025-02-14T19:37:00Z">
        <w:r w:rsidR="00962649" w:rsidDel="00D34E00">
          <w:delText xml:space="preserve">special </w:delText>
        </w:r>
      </w:del>
      <w:ins w:id="10" w:author="Jon Dannenberg" w:date="2025-02-14T11:37:00Z" w16du:dateUtc="2025-02-14T19:37:00Z">
        <w:r w:rsidR="00D34E00">
          <w:t>s</w:t>
        </w:r>
      </w:ins>
      <w:ins w:id="11" w:author="Jon Dannenberg" w:date="2025-02-14T11:38:00Z" w16du:dateUtc="2025-02-14T19:38:00Z">
        <w:r w:rsidR="00D34E00">
          <w:t>pecific</w:t>
        </w:r>
      </w:ins>
      <w:ins w:id="12" w:author="Jon Dannenberg" w:date="2025-02-14T11:37:00Z" w16du:dateUtc="2025-02-14T19:37:00Z">
        <w:r w:rsidR="00D34E00">
          <w:t xml:space="preserve"> </w:t>
        </w:r>
      </w:ins>
      <w:r w:rsidR="00962649">
        <w:t>angle</w:t>
      </w:r>
      <w:ins w:id="13" w:author="Jon Dannenberg" w:date="2025-02-14T11:38:00Z" w16du:dateUtc="2025-02-14T19:38:00Z">
        <w:r w:rsidR="00D34E00">
          <w:t>s are received</w:t>
        </w:r>
      </w:ins>
      <w:r w:rsidR="00962649">
        <w:t xml:space="preserve">, </w:t>
      </w:r>
      <w:ins w:id="14" w:author="Jon Dannenberg" w:date="2025-02-14T11:38:00Z" w16du:dateUtc="2025-02-14T19:38:00Z">
        <w:r w:rsidR="00D34E00">
          <w:t xml:space="preserve">and </w:t>
        </w:r>
      </w:ins>
      <w:r w:rsidR="00962649">
        <w:t>the fluctuation intensity c</w:t>
      </w:r>
      <w:ins w:id="15" w:author="Jon Dannenberg" w:date="2025-02-14T11:38:00Z" w16du:dateUtc="2025-02-14T19:38:00Z">
        <w:r w:rsidR="00D34E00">
          <w:t>an</w:t>
        </w:r>
      </w:ins>
      <w:del w:id="16" w:author="Jon Dannenberg" w:date="2025-02-14T11:38:00Z" w16du:dateUtc="2025-02-14T19:38:00Z">
        <w:r w:rsidR="00962649" w:rsidDel="00D34E00">
          <w:delText>ould</w:delText>
        </w:r>
      </w:del>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k</w:t>
      </w:r>
      <w:r w:rsidR="00C00534" w:rsidRPr="00C00534">
        <w:rPr>
          <w:vertAlign w:val="subscript"/>
        </w:rPr>
        <w:t>i</w:t>
      </w:r>
      <w:r w:rsidR="00C00534" w:rsidRPr="00C00534">
        <w:t xml:space="preserve"> is the incident wavenumber, and θ</w:t>
      </w:r>
      <w:r w:rsidR="00C00534" w:rsidRPr="00C00534">
        <w:rPr>
          <w:vertAlign w:val="subscript"/>
        </w:rPr>
        <w:t>s</w:t>
      </w:r>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49AEB6E8" w14:textId="49CBB6B2" w:rsidR="00962649" w:rsidRDefault="00962649" w:rsidP="00A41B2C">
      <w:del w:id="17" w:author="Jon Dannenberg" w:date="2025-02-14T11:35:00Z" w16du:dateUtc="2025-02-14T19:35:00Z">
        <w:r w:rsidDel="00D34E00">
          <w:delText xml:space="preserve">      </w:delText>
        </w:r>
        <w:r w:rsidR="00EA6295" w:rsidDel="00D34E00">
          <w:delText xml:space="preserve"> </w:delText>
        </w:r>
      </w:del>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ins w:id="18" w:author="Jon Dannenberg" w:date="2025-02-14T11:39:00Z" w16du:dateUtc="2025-02-14T19:39:00Z">
        <w:r w:rsidR="00D34E00">
          <w:t>Milli</w:t>
        </w:r>
      </w:ins>
      <w:ins w:id="19" w:author="Jon Dannenberg" w:date="2025-02-14T11:40:00Z" w16du:dateUtc="2025-02-14T19:40:00Z">
        <w:r w:rsidR="00D34E00">
          <w:t xml:space="preserve">meter Wave Plasma Diagnostics Group </w:t>
        </w:r>
      </w:ins>
      <w:r w:rsidRPr="00962649">
        <w:t>(UC Davis</w:t>
      </w:r>
      <w:ins w:id="20" w:author="Jon Dannenberg" w:date="2025-02-14T11:39:00Z" w16du:dateUtc="2025-02-14T19:39:00Z">
        <w:r w:rsidR="00D34E00">
          <w:t xml:space="preserve"> MMWPDG</w:t>
        </w:r>
      </w:ins>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ins w:id="21" w:author="Jon Dannenberg" w:date="2025-02-14T11:40:00Z" w16du:dateUtc="2025-02-14T19:40:00Z">
        <w:r w:rsidR="00D34E00">
          <w:t xml:space="preserve">laser, </w:t>
        </w:r>
      </w:ins>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del w:id="22" w:author="Jon Dannenberg" w:date="2025-02-14T14:26:00Z" w16du:dateUtc="2025-02-14T22:26:00Z">
        <w:r w:rsidR="005E7032" w:rsidDel="005A0FEC">
          <w:delText xml:space="preserve">695um </w:delText>
        </w:r>
      </w:del>
      <w:ins w:id="23" w:author="Jon Dannenberg" w:date="2025-02-14T14:26:00Z" w16du:dateUtc="2025-02-14T22:26:00Z">
        <w:r w:rsidR="005A0FEC">
          <w:t>695</w:t>
        </w:r>
        <w:r w:rsidR="005A0FEC">
          <w:t xml:space="preserve"> </w:t>
        </w:r>
        <w:r w:rsidR="005A0FEC">
          <w:t>μm</w:t>
        </w:r>
        <w:r w:rsidR="005A0FEC">
          <w:t xml:space="preserve"> </w:t>
        </w:r>
      </w:ins>
      <w:r w:rsidR="005E7032">
        <w:t>wavelength is focused in the FIR system and stimulate</w:t>
      </w:r>
      <w:ins w:id="24" w:author="Jon Dannenberg" w:date="2025-02-14T11:41:00Z" w16du:dateUtc="2025-02-14T19:41:00Z">
        <w:r w:rsidR="00D34E00">
          <w:t>s a</w:t>
        </w:r>
      </w:ins>
      <w:del w:id="25" w:author="Jon Dannenberg" w:date="2025-02-14T11:41:00Z" w16du:dateUtc="2025-02-14T19:41:00Z">
        <w:r w:rsidR="005E7032" w:rsidDel="00D34E00">
          <w:delText>d</w:delText>
        </w:r>
      </w:del>
      <w:r w:rsidR="005E7032">
        <w:t xml:space="preserve"> 693 GHz signal from HCOOH vapor</w:t>
      </w:r>
      <w:r w:rsidR="00BB36AB">
        <w:rPr>
          <w:vertAlign w:val="superscript"/>
        </w:rPr>
        <w:t>6</w:t>
      </w:r>
      <w:r w:rsidR="005E7032">
        <w:t xml:space="preserve">. </w:t>
      </w:r>
      <w:r w:rsidR="008432C8" w:rsidRPr="008432C8">
        <w:t>The output</w:t>
      </w:r>
      <w:ins w:id="26" w:author="Jon Dannenberg" w:date="2025-02-14T11:41:00Z" w16du:dateUtc="2025-02-14T19:41:00Z">
        <w:r w:rsidR="00D34E00">
          <w:t xml:space="preserve"> FIR</w:t>
        </w:r>
      </w:ins>
      <w:r w:rsidR="008432C8" w:rsidRPr="008432C8">
        <w:t xml:space="preserve"> laser </w:t>
      </w:r>
      <w:del w:id="27" w:author="Jon Dannenberg" w:date="2025-02-14T11:41:00Z" w16du:dateUtc="2025-02-14T19:41:00Z">
        <w:r w:rsidR="008432C8" w:rsidRPr="008432C8" w:rsidDel="00D34E00">
          <w:delText xml:space="preserve">of the FIR </w:delText>
        </w:r>
      </w:del>
      <w:r w:rsidR="008432C8" w:rsidRPr="008432C8">
        <w:t>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EABC2CA" w14:textId="77777777" w:rsidR="00D35649" w:rsidRDefault="000E7BDE">
      <w:pPr>
        <w:rPr>
          <w:b/>
        </w:rPr>
      </w:pPr>
      <w:r w:rsidRPr="000E7BDE">
        <w:rPr>
          <w:b/>
        </w:rPr>
        <w:t xml:space="preserve">The layout of </w:t>
      </w:r>
      <w:r w:rsidR="00545383">
        <w:rPr>
          <w:b/>
        </w:rPr>
        <w:t xml:space="preserve">CO2 and </w:t>
      </w:r>
      <w:r w:rsidRPr="000E7BDE">
        <w:rPr>
          <w:b/>
        </w:rPr>
        <w:t>FIR system</w:t>
      </w:r>
    </w:p>
    <w:p w14:paraId="2E5C976D" w14:textId="77777777" w:rsidR="0068290E" w:rsidRDefault="002A38DC" w:rsidP="002A38DC">
      <w:pPr>
        <w:pStyle w:val="ListParagraph"/>
        <w:numPr>
          <w:ilvl w:val="0"/>
          <w:numId w:val="1"/>
        </w:numPr>
        <w:rPr>
          <w:b/>
        </w:rPr>
      </w:pPr>
      <w:r>
        <w:rPr>
          <w:b/>
        </w:rPr>
        <w:t>CO</w:t>
      </w:r>
      <w:r>
        <w:rPr>
          <w:b/>
          <w:vertAlign w:val="subscript"/>
        </w:rPr>
        <w:t>2</w:t>
      </w:r>
      <w:r>
        <w:rPr>
          <w:b/>
        </w:rPr>
        <w:t xml:space="preserve"> system</w:t>
      </w:r>
    </w:p>
    <w:p w14:paraId="3129F47C" w14:textId="04B0F217" w:rsidR="002A38DC" w:rsidRPr="00701FF4" w:rsidRDefault="00E01533" w:rsidP="0068290E">
      <w:del w:id="28" w:author="Jon Dannenberg" w:date="2025-02-14T11:43:00Z" w16du:dateUtc="2025-02-14T19:43:00Z">
        <w:r w:rsidDel="008D1B50">
          <w:lastRenderedPageBreak/>
          <w:delText xml:space="preserve">  </w:delText>
        </w:r>
        <w:r w:rsidR="00EA6295" w:rsidDel="008D1B50">
          <w:delText xml:space="preserve"> </w:delText>
        </w:r>
        <w:r w:rsidDel="008D1B50">
          <w:delText xml:space="preserve">  </w:delText>
        </w:r>
        <w:r w:rsidR="00EA6295" w:rsidDel="008D1B50">
          <w:delText xml:space="preserve">  </w:delText>
        </w:r>
      </w:del>
      <w:r w:rsidR="0068290E">
        <w:t>The schem</w:t>
      </w:r>
      <w:r w:rsidR="0068290E">
        <w:rPr>
          <w:rFonts w:hint="eastAsia"/>
        </w:rPr>
        <w:t>atic</w:t>
      </w:r>
      <w:r w:rsidR="0068290E">
        <w:t xml:space="preserve"> of </w:t>
      </w:r>
      <w:ins w:id="29" w:author="Jon Dannenberg" w:date="2025-02-14T11:43:00Z" w16du:dateUtc="2025-02-14T19:43:00Z">
        <w:r w:rsidR="008D1B50">
          <w:t xml:space="preserve">the </w:t>
        </w:r>
      </w:ins>
      <w:r w:rsidR="0068290E">
        <w:t>CO</w:t>
      </w:r>
      <w:r w:rsidR="0068290E">
        <w:rPr>
          <w:vertAlign w:val="subscript"/>
        </w:rPr>
        <w:t xml:space="preserve">2 </w:t>
      </w:r>
      <w:r w:rsidR="0068290E">
        <w:t xml:space="preserve">laser is illustrated in </w:t>
      </w:r>
      <w:r w:rsidR="00BB36AB">
        <w:t>Fig.</w:t>
      </w:r>
      <w:r w:rsidR="0068290E">
        <w:fldChar w:fldCharType="begin"/>
      </w:r>
      <w:r w:rsidR="0068290E">
        <w:instrText xml:space="preserve"> REF _Ref188490497 \h </w:instrText>
      </w:r>
      <w:r w:rsidR="00BB36AB">
        <w:instrText>\#"0"</w:instrText>
      </w:r>
      <w:r w:rsidR="0068290E">
        <w:fldChar w:fldCharType="separate"/>
      </w:r>
      <w:r w:rsidR="00C42107">
        <w:t>1</w:t>
      </w:r>
      <w:r w:rsidR="0068290E">
        <w:fldChar w:fldCharType="end"/>
      </w:r>
      <w:r w:rsidR="00BB36AB">
        <w:t>.</w:t>
      </w:r>
      <w:r w:rsidR="0068290E">
        <w:t xml:space="preserve"> There are two separated laser cavity waveguide </w:t>
      </w:r>
      <w:r w:rsidR="00F553E2">
        <w:t>tube</w:t>
      </w:r>
      <w:ins w:id="30" w:author="Jon Dannenberg" w:date="2025-02-14T11:43:00Z" w16du:dateUtc="2025-02-14T19:43:00Z">
        <w:r w:rsidR="008D1B50">
          <w:t>s</w:t>
        </w:r>
      </w:ins>
      <w:r w:rsidR="00F553E2">
        <w:t>,</w:t>
      </w:r>
      <w:r w:rsidR="0068290E">
        <w:t xml:space="preserve"> each tube has its own power supply with cathode voltage at around -15 kV and anode voltage </w:t>
      </w:r>
      <w:r w:rsidR="00F553E2">
        <w:t>at 0</w:t>
      </w:r>
      <w:r w:rsidR="0068290E">
        <w:t xml:space="preserve"> </w:t>
      </w:r>
      <w:r w:rsidR="00F553E2">
        <w:t>V.</w:t>
      </w:r>
      <w:r w:rsidR="00BB36AB">
        <w:t xml:space="preserve"> </w:t>
      </w:r>
      <w:r w:rsidR="0068290E">
        <w:t xml:space="preserve"> During the </w:t>
      </w:r>
      <w:r w:rsidR="00F553E2">
        <w:t>discharge, the</w:t>
      </w:r>
      <w:r w:rsidR="0068290E">
        <w:t xml:space="preserve"> high voltage will </w:t>
      </w:r>
      <w:del w:id="31" w:author="Jon Dannenberg" w:date="2025-02-14T11:48:00Z" w16du:dateUtc="2025-02-14T19:48:00Z">
        <w:r w:rsidR="0068290E" w:rsidDel="008D1B50">
          <w:delText xml:space="preserve">break </w:delText>
        </w:r>
      </w:del>
      <w:ins w:id="32" w:author="Jon Dannenberg" w:date="2025-02-14T11:48:00Z" w16du:dateUtc="2025-02-14T19:48:00Z">
        <w:r w:rsidR="008D1B50">
          <w:t>cause breakdown</w:t>
        </w:r>
      </w:ins>
      <w:ins w:id="33" w:author="Jon Dannenberg" w:date="2025-02-14T11:49:00Z" w16du:dateUtc="2025-02-14T19:49:00Z">
        <w:r w:rsidR="008D1B50">
          <w:t xml:space="preserve"> </w:t>
        </w:r>
      </w:ins>
      <w:del w:id="34" w:author="Jon Dannenberg" w:date="2025-02-14T11:48:00Z" w16du:dateUtc="2025-02-14T19:48:00Z">
        <w:r w:rsidR="0068290E" w:rsidDel="008D1B50">
          <w:delText>through t</w:delText>
        </w:r>
      </w:del>
      <w:ins w:id="35" w:author="Jon Dannenberg" w:date="2025-02-14T11:49:00Z" w16du:dateUtc="2025-02-14T19:49:00Z">
        <w:r w:rsidR="008D1B50">
          <w:t>of t</w:t>
        </w:r>
      </w:ins>
      <w:r w:rsidR="0068290E">
        <w:t>he CO</w:t>
      </w:r>
      <w:r w:rsidR="0068290E">
        <w:rPr>
          <w:vertAlign w:val="subscript"/>
        </w:rPr>
        <w:t>2</w:t>
      </w:r>
      <w:r w:rsidR="0068290E">
        <w:t xml:space="preserve"> gas</w:t>
      </w:r>
      <w:ins w:id="36" w:author="Jon Dannenberg" w:date="2025-02-14T11:49:00Z" w16du:dateUtc="2025-02-14T19:49:00Z">
        <w:r w:rsidR="008D1B50">
          <w:t xml:space="preserve"> (6%</w:t>
        </w:r>
        <w:r w:rsidR="008D1B50" w:rsidRPr="008D1B50">
          <w:t xml:space="preserve"> </w:t>
        </w:r>
        <w:r w:rsidR="008D1B50">
          <w:t>CO</w:t>
        </w:r>
        <w:r w:rsidR="008D1B50">
          <w:rPr>
            <w:vertAlign w:val="subscript"/>
          </w:rPr>
          <w:t>2</w:t>
        </w:r>
        <w:r w:rsidR="008D1B50">
          <w:rPr>
            <w:vertAlign w:val="subscript"/>
          </w:rPr>
          <w:t>,</w:t>
        </w:r>
      </w:ins>
      <w:r w:rsidR="0068290E">
        <w:t xml:space="preserve"> </w:t>
      </w:r>
      <w:ins w:id="37" w:author="Jon Dannenberg" w:date="2025-02-14T11:49:00Z" w16du:dateUtc="2025-02-14T19:49:00Z">
        <w:r w:rsidR="008D1B50">
          <w:t>18% N</w:t>
        </w:r>
        <w:r w:rsidR="008D1B50">
          <w:rPr>
            <w:vertAlign w:val="subscript"/>
          </w:rPr>
          <w:t>2</w:t>
        </w:r>
        <w:r w:rsidR="008D1B50">
          <w:t xml:space="preserve">, balance He) </w:t>
        </w:r>
      </w:ins>
      <w:r w:rsidR="00F553E2">
        <w:t xml:space="preserve">and </w:t>
      </w:r>
      <w:del w:id="38" w:author="Jon Dannenberg" w:date="2025-02-14T11:50:00Z" w16du:dateUtc="2025-02-14T19:50:00Z">
        <w:r w:rsidR="00F553E2" w:rsidDel="008D1B50">
          <w:delText>driven</w:delText>
        </w:r>
        <w:r w:rsidR="0068290E" w:rsidDel="008D1B50">
          <w:delText xml:space="preserve"> the</w:delText>
        </w:r>
      </w:del>
      <w:ins w:id="39" w:author="Jon Dannenberg" w:date="2025-02-14T11:50:00Z" w16du:dateUtc="2025-02-14T19:50:00Z">
        <w:r w:rsidR="008D1B50">
          <w:t>a constant current of</w:t>
        </w:r>
      </w:ins>
      <w:r w:rsidR="0068290E">
        <w:t xml:space="preserve"> </w:t>
      </w:r>
      <w:ins w:id="40" w:author="Jon Dannenberg" w:date="2025-02-14T11:50:00Z" w16du:dateUtc="2025-02-14T19:50:00Z">
        <w:r w:rsidR="008D1B50">
          <w:t>around 40 mA</w:t>
        </w:r>
        <w:r w:rsidR="008D1B50">
          <w:t xml:space="preserve"> maintains the </w:t>
        </w:r>
      </w:ins>
      <w:r w:rsidR="0068290E">
        <w:t>plasma</w:t>
      </w:r>
      <w:del w:id="41" w:author="Jon Dannenberg" w:date="2025-02-14T11:50:00Z" w16du:dateUtc="2025-02-14T19:50:00Z">
        <w:r w:rsidR="0068290E" w:rsidDel="008D1B50">
          <w:delText xml:space="preserve"> current at around 40 mA</w:delText>
        </w:r>
      </w:del>
      <w:r w:rsidR="0068290E">
        <w:t xml:space="preserve">. The energy input </w:t>
      </w:r>
      <w:r w:rsidR="00F553E2">
        <w:t>excites</w:t>
      </w:r>
      <w:r w:rsidR="0068290E">
        <w:t xml:space="preserve"> the CO</w:t>
      </w:r>
      <w:r w:rsidR="0068290E">
        <w:rPr>
          <w:vertAlign w:val="subscript"/>
        </w:rPr>
        <w:t>2</w:t>
      </w:r>
      <w:r w:rsidR="0068290E">
        <w:t xml:space="preserve"> gas to high energy level</w:t>
      </w:r>
      <w:ins w:id="42" w:author="Jon Dannenberg" w:date="2025-02-14T11:51:00Z" w16du:dateUtc="2025-02-14T19:51:00Z">
        <w:r w:rsidR="00BC7BD4">
          <w:t>s</w:t>
        </w:r>
      </w:ins>
      <w:r w:rsidR="0068290E">
        <w:t xml:space="preserve"> and </w:t>
      </w:r>
      <w:del w:id="43" w:author="Jon Dannenberg" w:date="2025-02-14T11:51:00Z" w16du:dateUtc="2025-02-14T19:51:00Z">
        <w:r w:rsidR="0068290E" w:rsidDel="00BC7BD4">
          <w:delText>emit the</w:delText>
        </w:r>
      </w:del>
      <w:ins w:id="44" w:author="Jon Dannenberg" w:date="2025-02-14T11:51:00Z" w16du:dateUtc="2025-02-14T19:51:00Z">
        <w:r w:rsidR="00BC7BD4">
          <w:t>i</w:t>
        </w:r>
      </w:ins>
      <w:del w:id="45" w:author="Jon Dannenberg" w:date="2025-02-14T11:51:00Z" w16du:dateUtc="2025-02-14T19:51:00Z">
        <w:r w:rsidR="0068290E" w:rsidDel="00BC7BD4">
          <w:delText xml:space="preserve"> I</w:delText>
        </w:r>
      </w:del>
      <w:r w:rsidR="0068290E">
        <w:t>nfrared radiation</w:t>
      </w:r>
      <w:ins w:id="46" w:author="Jon Dannenberg" w:date="2025-02-14T11:51:00Z" w16du:dateUtc="2025-02-14T19:51:00Z">
        <w:r w:rsidR="00BC7BD4">
          <w:t xml:space="preserve"> is emitted</w:t>
        </w:r>
      </w:ins>
      <w:r w:rsidR="0068290E">
        <w:t xml:space="preserve"> through quantum cascade </w:t>
      </w:r>
      <w:r w:rsidR="00F553E2">
        <w:t>transition</w:t>
      </w:r>
      <w:r w:rsidR="00BB36AB">
        <w:rPr>
          <w:vertAlign w:val="superscript"/>
        </w:rPr>
        <w:t>7</w:t>
      </w:r>
      <w:r w:rsidR="00701FF4">
        <w:rPr>
          <w:vertAlign w:val="superscript"/>
        </w:rPr>
        <w:t>-8</w:t>
      </w:r>
      <w:r w:rsidR="00F553E2">
        <w:t xml:space="preserve">. </w:t>
      </w:r>
      <w:r w:rsidR="0068290E">
        <w:t xml:space="preserve"> </w:t>
      </w:r>
      <w:r w:rsidR="00F553E2">
        <w:t xml:space="preserve">The radiation polarization </w:t>
      </w:r>
      <w:del w:id="47" w:author="Jon Dannenberg" w:date="2025-02-14T11:52:00Z" w16du:dateUtc="2025-02-14T19:52:00Z">
        <w:r w:rsidR="00F553E2" w:rsidDel="00BC7BD4">
          <w:delText>will be selected through</w:delText>
        </w:r>
      </w:del>
      <w:ins w:id="48" w:author="Jon Dannenberg" w:date="2025-02-14T11:52:00Z" w16du:dateUtc="2025-02-14T19:52:00Z">
        <w:r w:rsidR="00BC7BD4">
          <w:t>is achieved by</w:t>
        </w:r>
      </w:ins>
      <w:r w:rsidR="00F553E2">
        <w:t xml:space="preserve"> Brewster window</w:t>
      </w:r>
      <w:ins w:id="49" w:author="Jon Dannenberg" w:date="2025-02-14T11:52:00Z" w16du:dateUtc="2025-02-14T19:52:00Z">
        <w:r w:rsidR="00BC7BD4">
          <w:t>s,</w:t>
        </w:r>
      </w:ins>
      <w:r w:rsidR="00F553E2">
        <w:t xml:space="preserve"> as the </w:t>
      </w:r>
      <w:r>
        <w:t>P-</w:t>
      </w:r>
      <w:r w:rsidR="00F553E2">
        <w:t xml:space="preserve">polarization have 100% transmittance of the Brewster window while the </w:t>
      </w:r>
      <w:r>
        <w:t>S-</w:t>
      </w:r>
      <w:r w:rsidR="00F553E2">
        <w:t xml:space="preserve">polarization will be reflected and absorbed by absorbing material. The wavelength </w:t>
      </w:r>
      <w:del w:id="50" w:author="Jon Dannenberg" w:date="2025-02-14T11:52:00Z" w16du:dateUtc="2025-02-14T19:52:00Z">
        <w:r w:rsidR="00F553E2" w:rsidDel="00BC7BD4">
          <w:delText xml:space="preserve">will </w:delText>
        </w:r>
      </w:del>
      <w:ins w:id="51" w:author="Jon Dannenberg" w:date="2025-02-14T11:52:00Z" w16du:dateUtc="2025-02-14T19:52:00Z">
        <w:r w:rsidR="00BC7BD4">
          <w:t>is</w:t>
        </w:r>
      </w:ins>
      <w:del w:id="52" w:author="Jon Dannenberg" w:date="2025-02-14T11:52:00Z" w16du:dateUtc="2025-02-14T19:52:00Z">
        <w:r w:rsidR="00F553E2" w:rsidDel="00BC7BD4">
          <w:delText>be</w:delText>
        </w:r>
      </w:del>
      <w:r w:rsidR="00F553E2">
        <w:t xml:space="preserve"> selected by </w:t>
      </w:r>
      <w:del w:id="53" w:author="Jon Dannenberg" w:date="2025-02-14T11:52:00Z" w16du:dateUtc="2025-02-14T19:52:00Z">
        <w:r w:rsidR="00F553E2" w:rsidDel="00BC7BD4">
          <w:delText xml:space="preserve">the </w:delText>
        </w:r>
      </w:del>
      <w:r w:rsidR="00F553E2">
        <w:t xml:space="preserve">diffraction grating angle </w:t>
      </w:r>
      <w:ins w:id="54" w:author="Jon Dannenberg" w:date="2025-02-14T11:53:00Z" w16du:dateUtc="2025-02-14T19:53:00Z">
        <w:r w:rsidR="00BC7BD4">
          <w:t xml:space="preserve">adjustment, </w:t>
        </w:r>
      </w:ins>
      <w:r w:rsidR="00F553E2">
        <w:t xml:space="preserve">through </w:t>
      </w:r>
      <w:r w:rsidR="008B00CB">
        <w:t xml:space="preserve">backward reflection. </w:t>
      </w:r>
      <w:del w:id="55" w:author="Jon Dannenberg" w:date="2025-02-14T11:55:00Z" w16du:dateUtc="2025-02-14T19:55:00Z">
        <w:r w:rsidR="008B00CB" w:rsidDel="00BC7BD4">
          <w:delText xml:space="preserve">As the radiation with selected polarization and wavelength reflected from the diffraction grating </w:delText>
        </w:r>
        <w:r w:rsidR="00C508B8" w:rsidDel="00BC7BD4">
          <w:delText>reflected</w:delText>
        </w:r>
        <w:r w:rsidR="008B00CB" w:rsidDel="00BC7BD4">
          <w:delText xml:space="preserve"> through two mirrors into the other tube, the next boundary condition will take </w:delText>
        </w:r>
        <w:r w:rsidR="00783585" w:rsidDel="00BC7BD4">
          <w:delText xml:space="preserve">effect which is named as </w:delText>
        </w:r>
        <w:r w:rsidR="008B00CB" w:rsidDel="00BC7BD4">
          <w:delText xml:space="preserve">output </w:delText>
        </w:r>
        <w:r w:rsidR="00783585" w:rsidDel="00BC7BD4">
          <w:delText>coupler</w:delText>
        </w:r>
      </w:del>
      <w:ins w:id="56" w:author="Jon Dannenberg" w:date="2025-02-14T11:55:00Z" w16du:dateUtc="2025-02-14T19:55:00Z">
        <w:r w:rsidR="00BC7BD4">
          <w:t xml:space="preserve">With the polarization set by the Brewster windows, and the </w:t>
        </w:r>
      </w:ins>
      <w:ins w:id="57" w:author="Jon Dannenberg" w:date="2025-02-14T11:56:00Z" w16du:dateUtc="2025-02-14T19:56:00Z">
        <w:r w:rsidR="00BC7BD4">
          <w:t>wavelength set by the diffraction grating, the full laser cavity of this two channel laser is set by the grating and the output coupler</w:t>
        </w:r>
      </w:ins>
      <w:r w:rsidR="00783585">
        <w:t xml:space="preserve">. The output coupler </w:t>
      </w:r>
      <w:del w:id="58" w:author="Jon Dannenberg" w:date="2025-02-14T11:56:00Z" w16du:dateUtc="2025-02-14T19:56:00Z">
        <w:r w:rsidR="00783585" w:rsidDel="00BC7BD4">
          <w:delText xml:space="preserve">is the </w:delText>
        </w:r>
        <w:r w:rsidR="008B00CB" w:rsidDel="00BC7BD4">
          <w:delText xml:space="preserve">mirror </w:delText>
        </w:r>
        <w:r w:rsidR="00783585" w:rsidDel="00BC7BD4">
          <w:delText>that</w:delText>
        </w:r>
        <w:r w:rsidR="008B00CB" w:rsidDel="00BC7BD4">
          <w:delText xml:space="preserve"> </w:delText>
        </w:r>
        <w:r w:rsidR="00DD313A" w:rsidDel="00BC7BD4">
          <w:delText>substrate is</w:delText>
        </w:r>
      </w:del>
      <w:ins w:id="59" w:author="Jon Dannenberg" w:date="2025-02-14T11:56:00Z" w16du:dateUtc="2025-02-14T19:56:00Z">
        <w:r w:rsidR="00BC7BD4">
          <w:t>contains</w:t>
        </w:r>
      </w:ins>
      <w:ins w:id="60" w:author="Jon Dannenberg" w:date="2025-02-14T11:57:00Z" w16du:dateUtc="2025-02-14T19:57:00Z">
        <w:r w:rsidR="00BC7BD4">
          <w:t xml:space="preserve"> a</w:t>
        </w:r>
      </w:ins>
      <w:r w:rsidR="00DD313A">
        <w:t xml:space="preserve"> Z</w:t>
      </w:r>
      <w:r w:rsidR="002D6958">
        <w:t>n</w:t>
      </w:r>
      <w:r w:rsidR="00DD313A">
        <w:t xml:space="preserve">Se </w:t>
      </w:r>
      <w:ins w:id="61" w:author="Jon Dannenberg" w:date="2025-02-14T11:57:00Z" w16du:dateUtc="2025-02-14T19:57:00Z">
        <w:r w:rsidR="00BC7BD4">
          <w:t xml:space="preserve">mirror </w:t>
        </w:r>
      </w:ins>
      <w:r w:rsidR="008B00CB">
        <w:t>for partial reflection</w:t>
      </w:r>
      <w:r w:rsidR="002D6958">
        <w:t xml:space="preserve"> of</w:t>
      </w:r>
      <w:r w:rsidR="008B00CB">
        <w:t xml:space="preserve"> the CO</w:t>
      </w:r>
      <w:r w:rsidR="008B00CB">
        <w:rPr>
          <w:vertAlign w:val="subscript"/>
        </w:rPr>
        <w:t xml:space="preserve">2 </w:t>
      </w:r>
      <w:r w:rsidR="008B00CB">
        <w:t xml:space="preserve">laser </w:t>
      </w:r>
      <w:ins w:id="62" w:author="Jon Dannenberg" w:date="2025-02-14T11:57:00Z" w16du:dateUtc="2025-02-14T19:57:00Z">
        <w:r w:rsidR="00BC7BD4">
          <w:t xml:space="preserve">of </w:t>
        </w:r>
      </w:ins>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ins w:id="63" w:author="Jon Dannenberg" w:date="2025-02-14T11:57:00Z" w16du:dateUtc="2025-02-14T19:57:00Z">
        <w:r w:rsidR="00BC7BD4">
          <w:t xml:space="preserve">energy </w:t>
        </w:r>
      </w:ins>
      <w:del w:id="64" w:author="Jon Dannenberg" w:date="2025-02-14T11:57:00Z" w16du:dateUtc="2025-02-14T19:57:00Z">
        <w:r w:rsidR="00C508B8" w:rsidRPr="00C508B8" w:rsidDel="00BC7BD4">
          <w:delText xml:space="preserve">laser </w:delText>
        </w:r>
      </w:del>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ins w:id="65" w:author="Jon Dannenberg" w:date="2025-02-14T11:58:00Z" w16du:dateUtc="2025-02-14T19:58:00Z">
        <w:r w:rsidR="00BC7BD4">
          <w:t>A</w:t>
        </w:r>
      </w:ins>
      <w:del w:id="66" w:author="Jon Dannenberg" w:date="2025-02-14T11:58:00Z" w16du:dateUtc="2025-02-14T19:58:00Z">
        <w:r w:rsidR="00783585" w:rsidDel="00BC7BD4">
          <w:delText>T</w:delText>
        </w:r>
        <w:r w:rsidR="008B00CB" w:rsidDel="00BC7BD4">
          <w:delText>o a</w:delText>
        </w:r>
      </w:del>
      <w:r w:rsidR="008B00CB">
        <w:t>djust</w:t>
      </w:r>
      <w:ins w:id="67" w:author="Jon Dannenberg" w:date="2025-02-14T11:58:00Z" w16du:dateUtc="2025-02-14T19:58:00Z">
        <w:r w:rsidR="00BC7BD4">
          <w:t>ment of</w:t>
        </w:r>
      </w:ins>
      <w:r w:rsidR="008B00CB">
        <w:t xml:space="preserve"> the cavity length</w:t>
      </w:r>
      <w:del w:id="68" w:author="Jon Dannenberg" w:date="2025-02-14T11:58:00Z" w16du:dateUtc="2025-02-14T19:58:00Z">
        <w:r w:rsidR="008B00CB" w:rsidDel="00BC7BD4">
          <w:delText>, the output coupler is connected to a</w:delText>
        </w:r>
      </w:del>
      <w:ins w:id="69" w:author="Jon Dannenberg" w:date="2025-02-14T11:58:00Z" w16du:dateUtc="2025-02-14T19:58:00Z">
        <w:r w:rsidR="00BC7BD4">
          <w:t xml:space="preserve"> is achieved by a </w:t>
        </w:r>
      </w:ins>
      <w:del w:id="70" w:author="Jon Dannenberg" w:date="2025-02-14T11:58:00Z" w16du:dateUtc="2025-02-14T19:58:00Z">
        <w:r w:rsidR="008B00CB" w:rsidDel="00BC7BD4">
          <w:delText xml:space="preserve"> </w:delText>
        </w:r>
      </w:del>
      <w:r w:rsidR="008B00CB">
        <w:t>piezoelectric crystal</w:t>
      </w:r>
      <w:ins w:id="71" w:author="Jon Dannenberg" w:date="2025-02-14T11:58:00Z" w16du:dateUtc="2025-02-14T19:58:00Z">
        <w:r w:rsidR="00BC7BD4">
          <w:t xml:space="preserve"> stack in the output coupler</w:t>
        </w:r>
      </w:ins>
      <w:r w:rsidR="008B00CB">
        <w:t>, which c</w:t>
      </w:r>
      <w:ins w:id="72" w:author="Jon Dannenberg" w:date="2025-02-14T11:58:00Z" w16du:dateUtc="2025-02-14T19:58:00Z">
        <w:r w:rsidR="00BC7BD4">
          <w:t>an</w:t>
        </w:r>
      </w:ins>
      <w:del w:id="73" w:author="Jon Dannenberg" w:date="2025-02-14T11:58:00Z" w16du:dateUtc="2025-02-14T19:58:00Z">
        <w:r w:rsidR="008B00CB" w:rsidDel="00BC7BD4">
          <w:delText>ould</w:delText>
        </w:r>
      </w:del>
      <w:r w:rsidR="008B00CB">
        <w:t xml:space="preserve"> alter the crystal dimension </w:t>
      </w:r>
      <w:ins w:id="74" w:author="Jon Dannenberg" w:date="2025-02-14T11:59:00Z" w16du:dateUtc="2025-02-14T19:59:00Z">
        <w:r w:rsidR="00BC7BD4">
          <w:t xml:space="preserve">by </w:t>
        </w:r>
        <w:r w:rsidR="00BC7BD4">
          <w:t>15</w:t>
        </w:r>
      </w:ins>
      <w:ins w:id="75" w:author="Jon Dannenberg" w:date="2025-02-14T14:27:00Z" w16du:dateUtc="2025-02-14T22:27:00Z">
        <w:r w:rsidR="005A0FEC">
          <w:t xml:space="preserve"> </w:t>
        </w:r>
        <w:r w:rsidR="005A0FEC">
          <w:t>μm</w:t>
        </w:r>
      </w:ins>
      <w:ins w:id="76" w:author="Jon Dannenberg" w:date="2025-02-14T11:59:00Z" w16du:dateUtc="2025-02-14T19:59:00Z">
        <w:r w:rsidR="00BC7BD4">
          <w:t xml:space="preserve"> using</w:t>
        </w:r>
      </w:ins>
      <w:del w:id="77" w:author="Jon Dannenberg" w:date="2025-02-14T11:59:00Z" w16du:dateUtc="2025-02-14T19:59:00Z">
        <w:r w:rsidR="008B00CB" w:rsidDel="00BC7BD4">
          <w:delText>by</w:delText>
        </w:r>
      </w:del>
      <w:r w:rsidR="008B00CB">
        <w:t xml:space="preserve"> </w:t>
      </w:r>
      <w:ins w:id="78" w:author="Jon Dannenberg" w:date="2025-02-14T11:59:00Z" w16du:dateUtc="2025-02-14T19:59:00Z">
        <w:r w:rsidR="00BC7BD4">
          <w:t xml:space="preserve">a </w:t>
        </w:r>
      </w:ins>
      <w:r w:rsidR="008B00CB">
        <w:t>DC voltage of 0 to 1500 V</w:t>
      </w:r>
      <w:del w:id="79" w:author="Jon Dannenberg" w:date="2025-02-14T11:59:00Z" w16du:dateUtc="2025-02-14T19:59:00Z">
        <w:r w:rsidR="008B00CB" w:rsidDel="00BC7BD4">
          <w:delText xml:space="preserve"> within 15um</w:delText>
        </w:r>
        <w:r w:rsidR="00701FF4" w:rsidDel="00BC7BD4">
          <w:delText xml:space="preserve">, </w:delText>
        </w:r>
        <w:r w:rsidR="002D6958" w:rsidDel="00BC7BD4">
          <w:delText>while</w:delText>
        </w:r>
        <w:r w:rsidR="00701FF4" w:rsidDel="00BC7BD4">
          <w:delText xml:space="preserve"> the wavelength of CO</w:delText>
        </w:r>
        <w:r w:rsidR="00701FF4" w:rsidDel="00BC7BD4">
          <w:rPr>
            <w:vertAlign w:val="subscript"/>
          </w:rPr>
          <w:delText>2</w:delText>
        </w:r>
        <w:r w:rsidR="00701FF4" w:rsidDel="00BC7BD4">
          <w:delText xml:space="preserve"> laser is about 9.5um.</w:delText>
        </w:r>
      </w:del>
      <w:ins w:id="80" w:author="Jon Dannenberg" w:date="2025-02-14T11:59:00Z" w16du:dateUtc="2025-02-14T19:59:00Z">
        <w:r w:rsidR="00BC7BD4">
          <w:t>.</w:t>
        </w:r>
      </w:ins>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6"/>
                    <a:stretch>
                      <a:fillRect/>
                    </a:stretch>
                  </pic:blipFill>
                  <pic:spPr>
                    <a:xfrm>
                      <a:off x="0" y="0"/>
                      <a:ext cx="5943600" cy="2090420"/>
                    </a:xfrm>
                    <a:prstGeom prst="rect">
                      <a:avLst/>
                    </a:prstGeom>
                  </pic:spPr>
                </pic:pic>
              </a:graphicData>
            </a:graphic>
          </wp:inline>
        </w:drawing>
      </w:r>
    </w:p>
    <w:p w14:paraId="3C843CD9" w14:textId="634CAA36" w:rsidR="002A38DC" w:rsidRDefault="0068290E" w:rsidP="0068290E">
      <w:pPr>
        <w:pStyle w:val="Caption"/>
      </w:pPr>
      <w:bookmarkStart w:id="81" w:name="_Ref188490497"/>
      <w:r>
        <w:t xml:space="preserve">Figure </w:t>
      </w:r>
      <w:fldSimple w:instr=" SEQ Figure \* ARABIC ">
        <w:r w:rsidR="00C42107">
          <w:rPr>
            <w:noProof/>
          </w:rPr>
          <w:t>1</w:t>
        </w:r>
      </w:fldSimple>
      <w:bookmarkEnd w:id="81"/>
      <w:r>
        <w:t xml:space="preserve">.The main components of </w:t>
      </w:r>
      <w:ins w:id="82" w:author="Jon Dannenberg" w:date="2025-02-14T12:00:00Z" w16du:dateUtc="2025-02-14T20:00:00Z">
        <w:r w:rsidR="00BC7BD4">
          <w:t xml:space="preserve">the </w:t>
        </w:r>
      </w:ins>
      <w:r>
        <w:t>CO</w:t>
      </w:r>
      <w:r>
        <w:rPr>
          <w:vertAlign w:val="subscript"/>
        </w:rPr>
        <w:t>2</w:t>
      </w:r>
      <w:r>
        <w:t xml:space="preserve"> laser</w:t>
      </w:r>
    </w:p>
    <w:p w14:paraId="381F2461" w14:textId="7F3B5E74" w:rsidR="002D6958" w:rsidRPr="00917057" w:rsidRDefault="00EA6295" w:rsidP="00BC7BD4">
      <w:pPr>
        <w:pPrChange w:id="83" w:author="Jon Dannenberg" w:date="2025-02-14T12:00:00Z" w16du:dateUtc="2025-02-14T20:00:00Z">
          <w:pPr>
            <w:ind w:firstLine="204"/>
          </w:pPr>
        </w:pPrChange>
      </w:pPr>
      <w:del w:id="84" w:author="Jon Dannenberg" w:date="2025-02-14T12:00:00Z" w16du:dateUtc="2025-02-14T20:00:00Z">
        <w:r w:rsidDel="00BC7BD4">
          <w:delText xml:space="preserve">      </w:delText>
        </w:r>
        <w:r w:rsidR="007D52F9" w:rsidDel="00BC7BD4">
          <w:delText xml:space="preserve"> </w:delText>
        </w:r>
      </w:del>
      <w:r w:rsidR="002D6958">
        <w:t>Figure.</w:t>
      </w:r>
      <w:r w:rsidR="007D52F9">
        <w:fldChar w:fldCharType="begin"/>
      </w:r>
      <w:r w:rsidR="007D52F9">
        <w:instrText xml:space="preserve"> REF _Ref188494130 \h</w:instrText>
      </w:r>
      <w:r w:rsidR="002D6958">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ins w:id="85" w:author="Jon Dannenberg" w:date="2025-02-14T12:00:00Z" w16du:dateUtc="2025-02-14T20:00:00Z">
        <w:r w:rsidR="00BC7BD4">
          <w:t xml:space="preserve">the </w:t>
        </w:r>
      </w:ins>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ins w:id="86" w:author="Jon Dannenberg" w:date="2025-02-14T12:01:00Z" w16du:dateUtc="2025-02-14T20:01:00Z">
        <w:r w:rsidR="00BC7BD4">
          <w:t>via an</w:t>
        </w:r>
      </w:ins>
      <w:del w:id="87" w:author="Jon Dannenberg" w:date="2025-02-14T12:01:00Z" w16du:dateUtc="2025-02-14T20:01:00Z">
        <w:r w:rsidR="007D52F9" w:rsidDel="00BC7BD4">
          <w:delText>through</w:delText>
        </w:r>
      </w:del>
      <w:r w:rsidR="007D52F9">
        <w:t xml:space="preserve"> adjustment knob, </w:t>
      </w:r>
      <w:r w:rsidR="00FB6EAD">
        <w:t xml:space="preserve">with each wavelength corresponding to a specific </w:t>
      </w:r>
      <w:del w:id="88" w:author="Jon Dannenberg" w:date="2025-02-14T12:02:00Z" w16du:dateUtc="2025-02-14T20:02:00Z">
        <w:r w:rsidR="00FB6EAD" w:rsidDel="00F87E8D">
          <w:delText xml:space="preserve">code </w:delText>
        </w:r>
      </w:del>
      <w:r w:rsidR="00FB6EAD">
        <w:t xml:space="preserve">number </w:t>
      </w:r>
      <w:ins w:id="89" w:author="Jon Dannenberg" w:date="2025-02-14T12:02:00Z" w16du:dateUtc="2025-02-14T20:02:00Z">
        <w:r w:rsidR="00F87E8D">
          <w:t xml:space="preserve">on a mechanical counter that is coupled to </w:t>
        </w:r>
      </w:ins>
      <w:ins w:id="90" w:author="Jon Dannenberg" w:date="2025-02-14T12:03:00Z" w16du:dateUtc="2025-02-14T20:03:00Z">
        <w:r w:rsidR="00F87E8D">
          <w:t>the</w:t>
        </w:r>
      </w:ins>
      <w:del w:id="91" w:author="Jon Dannenberg" w:date="2025-02-14T12:03:00Z" w16du:dateUtc="2025-02-14T20:03:00Z">
        <w:r w:rsidR="00FB6EAD" w:rsidDel="00F87E8D">
          <w:delText>for</w:delText>
        </w:r>
      </w:del>
      <w:r w:rsidR="00FB6EAD">
        <w:t xml:space="preserve"> grating adjustment</w:t>
      </w:r>
      <w:r w:rsidR="007D52F9">
        <w:t>.</w:t>
      </w:r>
      <w:r w:rsidR="001C232F">
        <w:t xml:space="preserve"> </w:t>
      </w:r>
      <w:r w:rsidR="002D6958">
        <w:t>Figure.</w:t>
      </w:r>
      <w:r w:rsidR="001C232F">
        <w:fldChar w:fldCharType="begin"/>
      </w:r>
      <w:r w:rsidR="001C232F">
        <w:instrText xml:space="preserve"> REF _Ref188397081 \h </w:instrText>
      </w:r>
      <w:r w:rsidR="002D6958">
        <w:instrText>\#"0"</w:instrText>
      </w:r>
      <w:r w:rsidR="001C232F">
        <w:fldChar w:fldCharType="separate"/>
      </w:r>
      <w:r w:rsidR="00C42107">
        <w:t>3</w:t>
      </w:r>
      <w:r w:rsidR="001C232F">
        <w:fldChar w:fldCharType="end"/>
      </w:r>
      <w:r w:rsidR="001C232F">
        <w:t xml:space="preserve"> </w:t>
      </w:r>
      <w:ins w:id="92" w:author="Jon Dannenberg" w:date="2025-02-14T12:04:00Z" w16du:dateUtc="2025-02-14T20:04:00Z">
        <w:r w:rsidR="00F87E8D">
          <w:t>shows</w:t>
        </w:r>
      </w:ins>
      <w:del w:id="93" w:author="Jon Dannenberg" w:date="2025-02-14T12:04:00Z" w16du:dateUtc="2025-02-14T20:04:00Z">
        <w:r w:rsidR="001C232F" w:rsidDel="00F87E8D">
          <w:delText>demonstrate</w:delText>
        </w:r>
      </w:del>
      <w:r w:rsidR="001C232F">
        <w:t xml:space="preserve"> the operation panel of CO2 laser, which include the piezo adjustment, gas flow control, gas shutoff knob</w:t>
      </w:r>
      <w:r w:rsidR="00FB6EAD">
        <w:t>,</w:t>
      </w:r>
      <w:r w:rsidR="001C232F">
        <w:t xml:space="preserve"> </w:t>
      </w:r>
      <w:r w:rsidR="00EB29B9">
        <w:t xml:space="preserve">cooling water </w:t>
      </w:r>
      <w:del w:id="94" w:author="Jon Dannenberg" w:date="2025-02-14T12:05:00Z" w16du:dateUtc="2025-02-14T20:05:00Z">
        <w:r w:rsidR="005C5E3A" w:rsidDel="00F87E8D">
          <w:delText>circulation pipeline</w:delText>
        </w:r>
      </w:del>
      <w:ins w:id="95" w:author="Jon Dannenberg" w:date="2025-02-14T12:05:00Z" w16du:dateUtc="2025-02-14T20:05:00Z">
        <w:r w:rsidR="00F87E8D">
          <w:t>connections</w:t>
        </w:r>
      </w:ins>
      <w:r w:rsidR="00FB6EAD">
        <w:t>,</w:t>
      </w:r>
      <w:r w:rsidR="00EB29B9">
        <w:t xml:space="preserve"> gas </w:t>
      </w:r>
      <w:del w:id="96" w:author="Jon Dannenberg" w:date="2025-02-14T12:05:00Z" w16du:dateUtc="2025-02-14T20:05:00Z">
        <w:r w:rsidR="00EB29B9" w:rsidDel="00F87E8D">
          <w:delText xml:space="preserve">pumping tube and </w:delText>
        </w:r>
      </w:del>
      <w:del w:id="97" w:author="Jon Dannenberg" w:date="2025-02-14T12:06:00Z" w16du:dateUtc="2025-02-14T20:06:00Z">
        <w:r w:rsidR="00EB29B9" w:rsidDel="00F87E8D">
          <w:rPr>
            <w:rFonts w:hint="eastAsia"/>
          </w:rPr>
          <w:delText>gas</w:delText>
        </w:r>
        <w:r w:rsidR="00EB29B9" w:rsidDel="00F87E8D">
          <w:delText xml:space="preserve"> </w:delText>
        </w:r>
      </w:del>
      <w:r w:rsidR="00EB29B9">
        <w:t>inlet port</w:t>
      </w:r>
      <w:ins w:id="98" w:author="Jon Dannenberg" w:date="2025-02-14T12:06:00Z" w16du:dateUtc="2025-02-14T20:06:00Z">
        <w:r w:rsidR="00F87E8D">
          <w:t>, vacuum port and vacuum isolation valve</w:t>
        </w:r>
      </w:ins>
      <w:r w:rsidR="00EB29B9">
        <w:t>.</w:t>
      </w:r>
      <w:r w:rsidR="002D6958" w:rsidRPr="002D6958">
        <w:t xml:space="preserve"> </w:t>
      </w:r>
      <w:r w:rsidR="002D6958">
        <w:t>The</w:t>
      </w:r>
      <w:r w:rsidR="002D6958" w:rsidRPr="00161E56">
        <w:t xml:space="preserve"> piezo translator is used to adjust the cavity length for maximum output power. The gas flow control system, shown in </w:t>
      </w:r>
      <w:r w:rsidR="002D6958">
        <w:fldChar w:fldCharType="begin"/>
      </w:r>
      <w:r w:rsidR="002D6958">
        <w:instrText xml:space="preserve"> REF _Ref188397081 \h </w:instrText>
      </w:r>
      <w:r w:rsidR="002D6958">
        <w:fldChar w:fldCharType="separate"/>
      </w:r>
      <w:r w:rsidR="00C42107">
        <w:t xml:space="preserve">Figure </w:t>
      </w:r>
      <w:r w:rsidR="00C42107">
        <w:rPr>
          <w:noProof/>
        </w:rPr>
        <w:t>3</w:t>
      </w:r>
      <w:r w:rsidR="002D6958">
        <w:fldChar w:fldCharType="end"/>
      </w:r>
      <w:r w:rsidR="002D6958" w:rsidRPr="00161E56">
        <w:t xml:space="preserve">(a), regulates the gas flow </w:t>
      </w:r>
      <w:del w:id="99" w:author="Jon Dannenberg" w:date="2025-02-14T12:07:00Z" w16du:dateUtc="2025-02-14T20:07:00Z">
        <w:r w:rsidR="002D6958" w:rsidRPr="00161E56" w:rsidDel="00F87E8D">
          <w:delText>velocity</w:delText>
        </w:r>
      </w:del>
      <w:ins w:id="100" w:author="Jon Dannenberg" w:date="2025-02-14T12:07:00Z" w16du:dateUtc="2025-02-14T20:07:00Z">
        <w:r w:rsidR="00F87E8D">
          <w:t>rate</w:t>
        </w:r>
      </w:ins>
      <w:r w:rsidR="002D6958" w:rsidRPr="00161E56">
        <w:t xml:space="preserve">. The vacuum pump, depicted in </w:t>
      </w:r>
      <w:r w:rsidR="002D6958">
        <w:fldChar w:fldCharType="begin"/>
      </w:r>
      <w:r w:rsidR="002D6958">
        <w:instrText xml:space="preserve"> REF _Ref188397081 \h </w:instrText>
      </w:r>
      <w:r w:rsidR="002D6958">
        <w:fldChar w:fldCharType="separate"/>
      </w:r>
      <w:r w:rsidR="00C42107">
        <w:t xml:space="preserve">Figure </w:t>
      </w:r>
      <w:r w:rsidR="00C42107">
        <w:rPr>
          <w:noProof/>
        </w:rPr>
        <w:t>3</w:t>
      </w:r>
      <w:r w:rsidR="002D6958">
        <w:fldChar w:fldCharType="end"/>
      </w:r>
      <w:r w:rsidR="002D6958"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8401" cy="2463225"/>
                    </a:xfrm>
                    <a:prstGeom prst="rect">
                      <a:avLst/>
                    </a:prstGeom>
                  </pic:spPr>
                </pic:pic>
              </a:graphicData>
            </a:graphic>
          </wp:inline>
        </w:drawing>
      </w:r>
    </w:p>
    <w:p w14:paraId="6ED91FED" w14:textId="77777777" w:rsidR="007D52F9" w:rsidRPr="001A6036" w:rsidRDefault="0068290E" w:rsidP="002D6958">
      <w:pPr>
        <w:pStyle w:val="Caption"/>
      </w:pPr>
      <w:bookmarkStart w:id="101" w:name="_Ref188494130"/>
      <w:r>
        <w:t xml:space="preserve">Figure </w:t>
      </w:r>
      <w:fldSimple w:instr=" SEQ Figure \* ARABIC ">
        <w:r w:rsidR="00C42107">
          <w:rPr>
            <w:noProof/>
          </w:rPr>
          <w:t>2</w:t>
        </w:r>
      </w:fldSimple>
      <w:bookmarkEnd w:id="101"/>
      <w:r>
        <w:t>.</w:t>
      </w:r>
      <w:r w:rsidRPr="0068290E">
        <w:t xml:space="preserve"> </w:t>
      </w:r>
      <w:r>
        <w:t xml:space="preserve">Output end of the PL-6 laser. The Brewster windows, output coupler, and diffraction grating adjustment knob are </w:t>
      </w:r>
      <w:commentRangeStart w:id="102"/>
      <w:r>
        <w:t xml:space="preserve">labeled </w:t>
      </w:r>
      <w:r>
        <w:rPr>
          <w:vertAlign w:val="superscript"/>
        </w:rPr>
        <w:t>2</w:t>
      </w:r>
      <w:r>
        <w:t>.</w:t>
      </w:r>
      <w:r w:rsidR="006433DD">
        <w:rPr>
          <w:noProof/>
        </w:rPr>
        <mc:AlternateContent>
          <mc:Choice Requires="wps">
            <w:drawing>
              <wp:anchor distT="0" distB="0" distL="114300" distR="114300" simplePos="0" relativeHeight="251665408" behindDoc="0" locked="0" layoutInCell="1" allowOverlap="1" wp14:anchorId="5E89CE34" wp14:editId="67B88212">
                <wp:simplePos x="0" y="0"/>
                <wp:positionH relativeFrom="margin">
                  <wp:align>right</wp:align>
                </wp:positionH>
                <wp:positionV relativeFrom="paragraph">
                  <wp:posOffset>2598420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E9E8AAD" w:rsidR="007D52F9" w:rsidRDefault="007D52F9" w:rsidP="007D52F9">
                            <w:pPr>
                              <w:pStyle w:val="Caption"/>
                            </w:pPr>
                            <w:bookmarkStart w:id="103" w:name="_Ref188397081"/>
                            <w:r>
                              <w:t xml:space="preserve">Figure </w:t>
                            </w:r>
                            <w:fldSimple w:instr=" SEQ Figure \* ARABIC ">
                              <w:r w:rsidR="00C50B91">
                                <w:rPr>
                                  <w:noProof/>
                                </w:rPr>
                                <w:t>3</w:t>
                              </w:r>
                            </w:fldSimple>
                            <w:bookmarkEnd w:id="103"/>
                            <w:r>
                              <w:t>.(a)</w:t>
                            </w:r>
                            <w:r w:rsidRPr="00925BCA">
                              <w:t xml:space="preserve"> </w:t>
                            </w:r>
                            <w:r>
                              <w:t xml:space="preserve">Laser head control panel. All laser hook-ups are made through this panel including, electrical, gas, vacuum, and water. The </w:t>
                            </w:r>
                            <w:del w:id="104" w:author="Jon Dannenberg" w:date="2025-02-14T14:24:00Z" w16du:dateUtc="2025-02-14T22:24:00Z">
                              <w:r w:rsidDel="005A0FEC">
                                <w:delText>G</w:delText>
                              </w:r>
                            </w:del>
                            <w:ins w:id="105" w:author="Jon Dannenberg" w:date="2025-02-14T14:24:00Z" w16du:dateUtc="2025-02-14T22:24:00Z">
                              <w:r w:rsidR="005A0FEC">
                                <w:t>g</w:t>
                              </w:r>
                            </w:ins>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margin-left:416.8pt;margin-top:204.6pt;width:468pt;height:33.8pt;z-index:251665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35GgIAADsEAAAOAAAAZHJzL2Uyb0RvYy54bWysU8Fu2zAMvQ/YPwi6L06yLli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" stroked="f">
                <v:textbox inset="0,0,0,0">
                  <w:txbxContent>
                    <w:p w14:paraId="0B721D6F" w14:textId="6E9E8AAD" w:rsidR="007D52F9" w:rsidRDefault="007D52F9" w:rsidP="007D52F9">
                      <w:pPr>
                        <w:pStyle w:val="Caption"/>
                      </w:pPr>
                      <w:bookmarkStart w:id="106" w:name="_Ref188397081"/>
                      <w:r>
                        <w:t xml:space="preserve">Figure </w:t>
                      </w:r>
                      <w:fldSimple w:instr=" SEQ Figure \* ARABIC ">
                        <w:r w:rsidR="00C50B91">
                          <w:rPr>
                            <w:noProof/>
                          </w:rPr>
                          <w:t>3</w:t>
                        </w:r>
                      </w:fldSimple>
                      <w:bookmarkEnd w:id="106"/>
                      <w:r>
                        <w:t>.(a)</w:t>
                      </w:r>
                      <w:r w:rsidRPr="00925BCA">
                        <w:t xml:space="preserve"> </w:t>
                      </w:r>
                      <w:r>
                        <w:t xml:space="preserve">Laser head control panel. All laser hook-ups are made through this panel including, electrical, gas, vacuum, and water. The </w:t>
                      </w:r>
                      <w:del w:id="107" w:author="Jon Dannenberg" w:date="2025-02-14T14:24:00Z" w16du:dateUtc="2025-02-14T22:24:00Z">
                        <w:r w:rsidDel="005A0FEC">
                          <w:delText>G</w:delText>
                        </w:r>
                      </w:del>
                      <w:ins w:id="108" w:author="Jon Dannenberg" w:date="2025-02-14T14:24:00Z" w16du:dateUtc="2025-02-14T22:24:00Z">
                        <w:r w:rsidR="005A0FEC">
                          <w:t>g</w:t>
                        </w:r>
                      </w:ins>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r w:rsidR="007D52F9" w:rsidRPr="00774670">
        <w:rPr>
          <w:noProof/>
        </w:rPr>
        <w:drawing>
          <wp:anchor distT="0" distB="0" distL="114300" distR="114300" simplePos="0" relativeHeight="251664384" behindDoc="0" locked="0" layoutInCell="1" allowOverlap="1" wp14:anchorId="2C62DCEF" wp14:editId="67C281FB">
            <wp:simplePos x="0" y="0"/>
            <wp:positionH relativeFrom="column">
              <wp:posOffset>0</wp:posOffset>
            </wp:positionH>
            <wp:positionV relativeFrom="paragraph">
              <wp:posOffset>283845</wp:posOffset>
            </wp:positionV>
            <wp:extent cx="5943600" cy="2254885"/>
            <wp:effectExtent l="0" t="0" r="0" b="0"/>
            <wp:wrapTopAndBottom/>
            <wp:docPr id="20" name="Picture 19" descr="A close-up of a machine&#10;&#10;Description automatically generated">
              <a:extLst xmlns:a="http://schemas.openxmlformats.org/drawingml/2006/main">
                <a:ext uri="{FF2B5EF4-FFF2-40B4-BE49-F238E27FC236}">
                  <a16:creationId xmlns:a16="http://schemas.microsoft.com/office/drawing/2014/main" id="{DE82E23B-F4B5-B477-877E-412CB77A6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close-up of a machine&#10;&#10;Description automatically generated">
                      <a:extLst>
                        <a:ext uri="{FF2B5EF4-FFF2-40B4-BE49-F238E27FC236}">
                          <a16:creationId xmlns:a16="http://schemas.microsoft.com/office/drawing/2014/main" id="{DE82E23B-F4B5-B477-877E-412CB77A677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14:sizeRelH relativeFrom="page">
              <wp14:pctWidth>0</wp14:pctWidth>
            </wp14:sizeRelH>
            <wp14:sizeRelV relativeFrom="page">
              <wp14:pctHeight>0</wp14:pctHeight>
            </wp14:sizeRelV>
          </wp:anchor>
        </w:drawing>
      </w:r>
      <w:commentRangeEnd w:id="102"/>
      <w:r w:rsidR="000523BB">
        <w:rPr>
          <w:rStyle w:val="CommentReference"/>
          <w:i w:val="0"/>
          <w:iCs w:val="0"/>
          <w:color w:val="auto"/>
        </w:rPr>
        <w:commentReference w:id="102"/>
      </w:r>
    </w:p>
    <w:p w14:paraId="1AAAAE20" w14:textId="77777777" w:rsidR="002A38DC" w:rsidRDefault="002A38DC" w:rsidP="002A38DC">
      <w:pPr>
        <w:pStyle w:val="ListParagraph"/>
        <w:numPr>
          <w:ilvl w:val="0"/>
          <w:numId w:val="1"/>
        </w:numPr>
        <w:rPr>
          <w:b/>
        </w:rPr>
      </w:pPr>
      <w:r>
        <w:rPr>
          <w:b/>
        </w:rPr>
        <w:t>FIR system</w:t>
      </w:r>
    </w:p>
    <w:p w14:paraId="20E6D22D" w14:textId="77777777" w:rsidR="004801A3" w:rsidRDefault="00EA6295" w:rsidP="004801A3">
      <w:del w:id="109" w:author="Jon Dannenberg" w:date="2025-02-14T14:24:00Z" w16du:dateUtc="2025-02-14T22:24:00Z">
        <w:r w:rsidDel="005A0FEC">
          <w:delText xml:space="preserve">       </w:delText>
        </w:r>
      </w:del>
      <w:r w:rsidR="004801A3">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rsidR="004801A3">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rsidR="004801A3">
        <w:t>. The metallic mesh has a density of 300 lines per inch (lpi), with 20% transmission and 80% reflection for FIR radiation at a 432 μm wavelength</w:t>
      </w:r>
      <w:r w:rsidR="00C42107">
        <w:rPr>
          <w:vertAlign w:val="superscript"/>
        </w:rPr>
        <w:t>9</w:t>
      </w:r>
      <w:r w:rsidR="004801A3">
        <w:t>.</w:t>
      </w:r>
    </w:p>
    <w:p w14:paraId="5219C5F0" w14:textId="77777777" w:rsidR="004801A3" w:rsidRPr="004801A3" w:rsidRDefault="0041437C" w:rsidP="004801A3">
      <w:del w:id="110" w:author="Jon Dannenberg" w:date="2025-02-14T14:27:00Z" w16du:dateUtc="2025-02-14T22:27:00Z">
        <w:r w:rsidDel="005A0FEC">
          <w:delText xml:space="preserve">      </w:delText>
        </w:r>
      </w:del>
      <w:r w:rsidR="004801A3">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77777777" w:rsidR="0074013E" w:rsidRPr="00704921" w:rsidRDefault="00C508B8" w:rsidP="00704921">
      <w:pPr>
        <w:pStyle w:val="ListParagraph"/>
        <w:rPr>
          <w:b/>
        </w:rPr>
      </w:pPr>
      <w:r>
        <w:rPr>
          <w:b/>
          <w:noProof/>
        </w:rPr>
        <w:lastRenderedPageBreak/>
        <w:drawing>
          <wp:inline distT="0" distB="0" distL="0" distR="0" wp14:anchorId="2C016D20" wp14:editId="4DC43087">
            <wp:extent cx="5590540" cy="4359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0540" cy="4359275"/>
                    </a:xfrm>
                    <a:prstGeom prst="rect">
                      <a:avLst/>
                    </a:prstGeom>
                    <a:noFill/>
                  </pic:spPr>
                </pic:pic>
              </a:graphicData>
            </a:graphic>
          </wp:inline>
        </w:drawing>
      </w:r>
    </w:p>
    <w:p w14:paraId="3442A3C8" w14:textId="77777777" w:rsidR="0074013E" w:rsidRDefault="0074013E" w:rsidP="0074013E">
      <w:pPr>
        <w:keepNext/>
      </w:pPr>
      <w:r>
        <w:rPr>
          <w:b/>
        </w:rPr>
        <w:tab/>
      </w:r>
    </w:p>
    <w:p w14:paraId="7B920A17" w14:textId="77777777" w:rsidR="007D52F9" w:rsidRPr="0073010F" w:rsidRDefault="0074013E" w:rsidP="0073010F">
      <w:pPr>
        <w:pStyle w:val="Caption"/>
      </w:pPr>
      <w:bookmarkStart w:id="111" w:name="_Ref189488509"/>
      <w:r>
        <w:t xml:space="preserve">Figure </w:t>
      </w:r>
      <w:fldSimple w:instr=" SEQ Figure \* ARABIC ">
        <w:r w:rsidR="00C42107">
          <w:rPr>
            <w:noProof/>
          </w:rPr>
          <w:t>4</w:t>
        </w:r>
      </w:fldSimple>
      <w:bookmarkEnd w:id="111"/>
      <w:r>
        <w:t xml:space="preserve">.Overview of FIR system formic acid laser </w:t>
      </w:r>
      <w:r w:rsidR="00C508B8">
        <w:t>(a) schematic layout of FIR laser system. (b) Real picture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EEB284A" w:rsidR="007B2B04" w:rsidRDefault="005B3B8E" w:rsidP="005A0FEC">
      <w:pPr>
        <w:pPrChange w:id="112" w:author="Jon Dannenberg" w:date="2025-02-14T14:28:00Z" w16du:dateUtc="2025-02-14T22:28:00Z">
          <w:pPr>
            <w:ind w:firstLine="204"/>
          </w:pPr>
        </w:pPrChange>
      </w:pPr>
      <w:del w:id="113" w:author="Jon Dannenberg" w:date="2025-02-14T14:28:00Z" w16du:dateUtc="2025-02-14T22:28:00Z">
        <w:r w:rsidDel="005A0FEC">
          <w:delText xml:space="preserve">  </w:delText>
        </w:r>
      </w:del>
      <w:r w:rsidR="007B2B04" w:rsidRPr="007B2B04">
        <w:t xml:space="preserve">As shown in </w:t>
      </w:r>
      <w:r w:rsidR="007B2B04">
        <w:fldChar w:fldCharType="begin"/>
      </w:r>
      <w:r w:rsidR="007B2B04">
        <w:instrText xml:space="preserve"> REF _Ref189488817 \h </w:instrText>
      </w:r>
      <w:r w:rsidR="007B2B04">
        <w:fldChar w:fldCharType="separate"/>
      </w:r>
      <w:r w:rsidR="00C42107">
        <w:t xml:space="preserve">Figure </w:t>
      </w:r>
      <w:r w:rsidR="00C42107">
        <w:rPr>
          <w:noProof/>
        </w:rPr>
        <w:t>5</w:t>
      </w:r>
      <w:r w:rsidR="007B2B04">
        <w:fldChar w:fldCharType="end"/>
      </w:r>
      <w:r w:rsidR="007B2B04" w:rsidRPr="007B2B04">
        <w:t>, the laser system consists of a CO₂ laser</w:t>
      </w:r>
      <w:r w:rsidR="007B2B04">
        <w:t xml:space="preserve"> system</w:t>
      </w:r>
      <w:r w:rsidR="007B2B04"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rsidR="007B2B04">
        <w:t xml:space="preserve">with </w:t>
      </w:r>
      <w:r w:rsidR="007B2B04" w:rsidRPr="007B2B04">
        <w:t xml:space="preserve">focal length of approximately 1 m is necessary to direct the CO₂ beam into the FIR system. </w:t>
      </w:r>
      <w:r w:rsidR="007B2B04">
        <w:t>T</w:t>
      </w:r>
      <w:r w:rsidR="007B2B04" w:rsidRPr="007B2B04">
        <w:t>he CO₂ beam</w:t>
      </w:r>
      <w:r w:rsidR="007B2B04">
        <w:t xml:space="preserve"> at focus point</w:t>
      </w:r>
      <w:r w:rsidR="007B2B04" w:rsidRPr="007B2B04">
        <w:t xml:space="preserve"> is </w:t>
      </w:r>
      <w:r w:rsidR="007B2B04">
        <w:t>located</w:t>
      </w:r>
      <w:r w:rsidR="007B2B04" w:rsidRPr="007B2B04">
        <w:t xml:space="preserve"> between the input window and the rear mirror</w:t>
      </w:r>
      <w:r w:rsidR="007B2B04">
        <w:t xml:space="preserve"> as shown in </w:t>
      </w:r>
      <w:r w:rsidR="007B2B04">
        <w:fldChar w:fldCharType="begin"/>
      </w:r>
      <w:r w:rsidR="007B2B04">
        <w:instrText xml:space="preserve"> REF _Ref189488509 \h </w:instrText>
      </w:r>
      <w:r w:rsidR="007B2B04">
        <w:fldChar w:fldCharType="separate"/>
      </w:r>
      <w:r w:rsidR="00C42107">
        <w:t xml:space="preserve">Figure </w:t>
      </w:r>
      <w:r w:rsidR="00C42107">
        <w:rPr>
          <w:noProof/>
        </w:rPr>
        <w:t>4</w:t>
      </w:r>
      <w:r w:rsidR="007B2B04">
        <w:fldChar w:fldCharType="end"/>
      </w:r>
      <w:r w:rsidR="007B2B04">
        <w:t>(a)</w:t>
      </w:r>
      <w:r w:rsidR="007B2B04" w:rsidRPr="007B2B04">
        <w:t>, where its diameter is reduced to about 3 mm.</w:t>
      </w:r>
      <w:r w:rsidR="00A321C1">
        <w:t xml:space="preserve"> </w:t>
      </w:r>
      <w:ins w:id="114" w:author="Jon Dannenberg" w:date="2025-02-14T14:29:00Z" w16du:dateUtc="2025-02-14T22:29:00Z">
        <w:r w:rsidR="005A0FEC">
          <w:t>With t</w:t>
        </w:r>
      </w:ins>
      <w:del w:id="115" w:author="Jon Dannenberg" w:date="2025-02-14T14:29:00Z" w16du:dateUtc="2025-02-14T22:29:00Z">
        <w:r w:rsidR="009825E2" w:rsidDel="005A0FEC">
          <w:delText>T</w:delText>
        </w:r>
      </w:del>
      <w:r w:rsidR="009825E2">
        <w:t>he CO</w:t>
      </w:r>
      <w:r w:rsidR="009825E2">
        <w:rPr>
          <w:vertAlign w:val="subscript"/>
        </w:rPr>
        <w:t xml:space="preserve">2 </w:t>
      </w:r>
      <w:r w:rsidR="009825E2">
        <w:t xml:space="preserve">laser </w:t>
      </w:r>
      <w:del w:id="116" w:author="Jon Dannenberg" w:date="2025-02-14T14:29:00Z" w16du:dateUtc="2025-02-14T22:29:00Z">
        <w:r w:rsidR="009825E2" w:rsidDel="005A0FEC">
          <w:delText xml:space="preserve">shinning </w:delText>
        </w:r>
        <w:r w:rsidR="006F36DD" w:rsidDel="005A0FEC">
          <w:delText>into</w:delText>
        </w:r>
      </w:del>
      <w:ins w:id="117" w:author="Jon Dannenberg" w:date="2025-02-14T14:29:00Z" w16du:dateUtc="2025-02-14T22:29:00Z">
        <w:r w:rsidR="005A0FEC">
          <w:t>beam filling</w:t>
        </w:r>
      </w:ins>
      <w:r w:rsidR="006F36DD">
        <w:t xml:space="preserve"> the FIR </w:t>
      </w:r>
      <w:ins w:id="118" w:author="Jon Dannenberg" w:date="2025-02-14T14:29:00Z" w16du:dateUtc="2025-02-14T22:29:00Z">
        <w:r w:rsidR="005A0FEC">
          <w:t>waveguide</w:t>
        </w:r>
      </w:ins>
      <w:del w:id="119" w:author="Jon Dannenberg" w:date="2025-02-14T14:29:00Z" w16du:dateUtc="2025-02-14T22:29:00Z">
        <w:r w:rsidR="006F36DD" w:rsidDel="005A0FEC">
          <w:delText>system</w:delText>
        </w:r>
      </w:del>
      <w:r w:rsidR="006F36DD">
        <w:t xml:space="preserve">, </w:t>
      </w:r>
      <w:ins w:id="120" w:author="Jon Dannenberg" w:date="2025-02-14T14:29:00Z" w16du:dateUtc="2025-02-14T22:29:00Z">
        <w:r w:rsidR="005A0FEC">
          <w:t>t</w:t>
        </w:r>
      </w:ins>
      <w:del w:id="121" w:author="Jon Dannenberg" w:date="2025-02-14T14:29:00Z" w16du:dateUtc="2025-02-14T22:29:00Z">
        <w:r w:rsidR="006F36DD" w:rsidDel="005A0FEC">
          <w:delText>T</w:delText>
        </w:r>
      </w:del>
      <w:r w:rsidR="006F36DD">
        <w:t xml:space="preserve">he </w:t>
      </w:r>
      <w:ins w:id="122" w:author="Jon Dannenberg" w:date="2025-02-14T14:29:00Z" w16du:dateUtc="2025-02-14T22:29:00Z">
        <w:r w:rsidR="005A0FEC">
          <w:t>f</w:t>
        </w:r>
      </w:ins>
      <w:del w:id="123" w:author="Jon Dannenberg" w:date="2025-02-14T14:29:00Z" w16du:dateUtc="2025-02-14T22:29:00Z">
        <w:r w:rsidR="006F36DD" w:rsidDel="005A0FEC">
          <w:delText>F</w:delText>
        </w:r>
      </w:del>
      <w:r w:rsidR="006F36DD">
        <w:t xml:space="preserve">ormic acid gas </w:t>
      </w:r>
      <w:del w:id="124" w:author="Jon Dannenberg" w:date="2025-02-14T14:31:00Z" w16du:dateUtc="2025-02-14T22:31:00Z">
        <w:r w:rsidR="006F36DD" w:rsidDel="005A0FEC">
          <w:delText xml:space="preserve">in the FIR laser waveguide tube </w:delText>
        </w:r>
      </w:del>
      <w:r w:rsidR="006F36DD">
        <w:t xml:space="preserve">will be stimulated </w:t>
      </w:r>
      <w:del w:id="125" w:author="Jon Dannenberg" w:date="2025-02-14T14:32:00Z" w16du:dateUtc="2025-02-14T22:32:00Z">
        <w:r w:rsidR="007B25F2" w:rsidDel="005A0FEC">
          <w:delText>by CO</w:delText>
        </w:r>
        <w:r w:rsidR="007B25F2" w:rsidDel="005A0FEC">
          <w:rPr>
            <w:vertAlign w:val="subscript"/>
          </w:rPr>
          <w:delText>2</w:delText>
        </w:r>
        <w:r w:rsidR="007B25F2" w:rsidDel="005A0FEC">
          <w:delText xml:space="preserve"> laser </w:delText>
        </w:r>
      </w:del>
      <w:r w:rsidR="006F36DD">
        <w:t xml:space="preserve">and emit the FIR laser </w:t>
      </w:r>
      <w:r w:rsidR="00C84DE9">
        <w:t>continuously.</w:t>
      </w:r>
    </w:p>
    <w:p w14:paraId="2D53B71E" w14:textId="77777777" w:rsidR="007B25F2" w:rsidRDefault="007B25F2" w:rsidP="005A0FEC">
      <w:pPr>
        <w:pPrChange w:id="126" w:author="Jon Dannenberg" w:date="2025-02-14T14:32:00Z" w16du:dateUtc="2025-02-14T22:32:00Z">
          <w:pPr>
            <w:ind w:firstLine="204"/>
          </w:pPr>
        </w:pPrChange>
      </w:pPr>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77777777" w:rsidR="00F64214" w:rsidRDefault="007B25F2" w:rsidP="00F64214">
      <w:pPr>
        <w:keepNext/>
      </w:pPr>
      <w:r>
        <w:lastRenderedPageBreak/>
        <w:t xml:space="preserve">   </w:t>
      </w:r>
      <w:commentRangeStart w:id="127"/>
      <w:r w:rsidR="00E01533">
        <w:rPr>
          <w:noProof/>
        </w:rPr>
        <w:drawing>
          <wp:inline distT="0" distB="0" distL="0" distR="0" wp14:anchorId="7A8684F4" wp14:editId="15A783A6">
            <wp:extent cx="6102847" cy="18714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2246" cy="1883580"/>
                    </a:xfrm>
                    <a:prstGeom prst="rect">
                      <a:avLst/>
                    </a:prstGeom>
                    <a:noFill/>
                  </pic:spPr>
                </pic:pic>
              </a:graphicData>
            </a:graphic>
          </wp:inline>
        </w:drawing>
      </w:r>
      <w:commentRangeEnd w:id="127"/>
      <w:r w:rsidR="000523BB">
        <w:rPr>
          <w:rStyle w:val="CommentReference"/>
        </w:rPr>
        <w:commentReference w:id="127"/>
      </w:r>
    </w:p>
    <w:p w14:paraId="6DAFD59E" w14:textId="77777777" w:rsidR="000E7BDE" w:rsidRDefault="00F64214" w:rsidP="00F64214">
      <w:pPr>
        <w:pStyle w:val="Caption"/>
      </w:pPr>
      <w:bookmarkStart w:id="128" w:name="_Ref189488817"/>
      <w:r>
        <w:t xml:space="preserve">Figure </w:t>
      </w:r>
      <w:fldSimple w:instr=" SEQ Figure \* ARABIC ">
        <w:r w:rsidR="00C42107">
          <w:rPr>
            <w:noProof/>
          </w:rPr>
          <w:t>5</w:t>
        </w:r>
      </w:fldSimple>
      <w:bookmarkEnd w:id="128"/>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77777777" w:rsidR="005B3B8E" w:rsidRDefault="005B3B8E" w:rsidP="005B3B8E">
      <w:del w:id="129" w:author="Jon Dannenberg" w:date="2025-02-14T14:33:00Z" w16du:dateUtc="2025-02-14T22:33:00Z">
        <w:r w:rsidDel="005A0FEC">
          <w:delText xml:space="preserve">      </w:delText>
        </w:r>
      </w:del>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6144F0E4" w:rsidR="00E539FB" w:rsidRDefault="005B3B8E" w:rsidP="00E539FB">
      <w:del w:id="130" w:author="Jon Dannenberg" w:date="2025-02-14T14:38:00Z" w16du:dateUtc="2025-02-14T22:38:00Z">
        <w:r w:rsidDel="006E43A8">
          <w:delText xml:space="preserve">    </w:delText>
        </w:r>
        <w:r w:rsidR="00407EAC" w:rsidDel="006E43A8">
          <w:delText xml:space="preserve"> </w:delText>
        </w:r>
      </w:del>
      <w:r w:rsidR="00407EAC">
        <w:t>The system alignment is</w:t>
      </w:r>
      <w:r>
        <w:t xml:space="preserve"> </w:t>
      </w:r>
      <w:r w:rsidR="00407EAC">
        <w:t xml:space="preserve">setup as shown in </w:t>
      </w:r>
      <w:r w:rsidR="00407EAC">
        <w:fldChar w:fldCharType="begin"/>
      </w:r>
      <w:r w:rsidR="00407EAC">
        <w:instrText xml:space="preserve"> REF _Ref189693412 \h </w:instrText>
      </w:r>
      <w:r w:rsidR="00407EAC">
        <w:fldChar w:fldCharType="separate"/>
      </w:r>
      <w:r w:rsidR="00C42107">
        <w:t xml:space="preserve">Figure </w:t>
      </w:r>
      <w:r w:rsidR="00C42107">
        <w:rPr>
          <w:noProof/>
        </w:rPr>
        <w:t>6</w:t>
      </w:r>
      <w:r w:rsidR="00407EAC">
        <w:fldChar w:fldCharType="end"/>
      </w:r>
      <w:r w:rsidR="00407EAC">
        <w:t>.</w:t>
      </w:r>
      <w:r>
        <w:t xml:space="preserve"> </w:t>
      </w:r>
      <w:r w:rsidR="00E539FB">
        <w:t xml:space="preserve">Since the CO₂ laser is invisible to the human eye, a HeNe laser is used to align the CO₂ laser with the FIR laser system. The HeNe laser is positioned </w:t>
      </w:r>
      <w:del w:id="131" w:author="Jon Dannenberg" w:date="2025-02-14T14:34:00Z" w16du:dateUtc="2025-02-14T22:34:00Z">
        <w:r w:rsidR="00407EAC" w:rsidDel="006E43A8">
          <w:delText>behind</w:delText>
        </w:r>
        <w:r w:rsidR="00E539FB" w:rsidDel="006E43A8">
          <w:delText xml:space="preserve"> </w:delText>
        </w:r>
      </w:del>
      <w:ins w:id="132" w:author="Jon Dannenberg" w:date="2025-02-14T14:34:00Z" w16du:dateUtc="2025-02-14T22:34:00Z">
        <w:r w:rsidR="006E43A8">
          <w:t xml:space="preserve">several as far as practical from </w:t>
        </w:r>
      </w:ins>
      <w:r w:rsidR="00E539FB">
        <w:t xml:space="preserve">the output of the FIR laser system, approximately 4.8 m </w:t>
      </w:r>
      <w:del w:id="133" w:author="Jon Dannenberg" w:date="2025-02-14T14:35:00Z" w16du:dateUtc="2025-02-14T22:35:00Z">
        <w:r w:rsidR="00E539FB" w:rsidDel="006E43A8">
          <w:delText>away</w:delText>
        </w:r>
      </w:del>
      <w:ins w:id="134" w:author="Jon Dannenberg" w:date="2025-02-14T14:35:00Z" w16du:dateUtc="2025-02-14T22:35:00Z">
        <w:r w:rsidR="006E43A8">
          <w:t>in this case</w:t>
        </w:r>
      </w:ins>
      <w:r w:rsidR="00E539FB">
        <w:t xml:space="preserve">. To allow the visible laser to pass through unobstructed, the metallic mesh, front mirror, </w:t>
      </w:r>
      <w:del w:id="135" w:author="Jon Dannenberg" w:date="2025-02-14T14:39:00Z" w16du:dateUtc="2025-02-14T22:39:00Z">
        <w:r w:rsidR="00E539FB" w:rsidDel="00D44D87">
          <w:delText xml:space="preserve">and </w:delText>
        </w:r>
      </w:del>
      <w:r w:rsidR="00E539FB">
        <w:t>rear mirror</w:t>
      </w:r>
      <w:ins w:id="136" w:author="Jon Dannenberg" w:date="2025-02-14T14:39:00Z" w16du:dateUtc="2025-02-14T22:39:00Z">
        <w:r w:rsidR="00D44D87">
          <w:t xml:space="preserve"> and lens</w:t>
        </w:r>
      </w:ins>
      <w:r w:rsidR="00E539FB">
        <w:t xml:space="preserve"> are temporarily </w:t>
      </w:r>
      <w:r w:rsidR="00012BB7">
        <w:t xml:space="preserve">removed. </w:t>
      </w:r>
      <w:ins w:id="137" w:author="Jon Dannenberg" w:date="2025-02-14T14:35:00Z" w16du:dateUtc="2025-02-14T22:35:00Z">
        <w:r w:rsidR="006E43A8">
          <w:t>Alignment guides are</w:t>
        </w:r>
      </w:ins>
      <w:ins w:id="138" w:author="Jon Dannenberg" w:date="2025-02-14T14:36:00Z" w16du:dateUtc="2025-02-14T22:36:00Z">
        <w:r w:rsidR="006E43A8">
          <w:t xml:space="preserve"> temporarily</w:t>
        </w:r>
      </w:ins>
      <w:ins w:id="139" w:author="Jon Dannenberg" w:date="2025-02-14T14:35:00Z" w16du:dateUtc="2025-02-14T22:35:00Z">
        <w:r w:rsidR="006E43A8">
          <w:t xml:space="preserve"> placed in </w:t>
        </w:r>
      </w:ins>
      <w:ins w:id="140" w:author="Jon Dannenberg" w:date="2025-02-14T14:36:00Z" w16du:dateUtc="2025-02-14T22:36:00Z">
        <w:r w:rsidR="006E43A8">
          <w:t>the input an</w:t>
        </w:r>
      </w:ins>
      <w:ins w:id="141" w:author="Jon Dannenberg" w:date="2025-02-14T14:37:00Z" w16du:dateUtc="2025-02-14T22:37:00Z">
        <w:r w:rsidR="006E43A8">
          <w:t>d</w:t>
        </w:r>
      </w:ins>
      <w:ins w:id="142" w:author="Jon Dannenberg" w:date="2025-02-14T14:36:00Z" w16du:dateUtc="2025-02-14T22:36:00Z">
        <w:r w:rsidR="006E43A8">
          <w:t xml:space="preserve"> output ports to aid in beam alignment. The guides were made from black Delrin</w:t>
        </w:r>
      </w:ins>
      <w:ins w:id="143" w:author="Jon Dannenberg" w:date="2025-02-14T14:37:00Z" w16du:dateUtc="2025-02-14T22:37:00Z">
        <w:r w:rsidR="006E43A8">
          <w:t xml:space="preserve">, to achieve a snug fit in the bore </w:t>
        </w:r>
      </w:ins>
      <w:ins w:id="144" w:author="Jon Dannenberg" w:date="2025-02-14T14:38:00Z" w16du:dateUtc="2025-02-14T22:38:00Z">
        <w:r w:rsidR="006E43A8">
          <w:t xml:space="preserve">with a </w:t>
        </w:r>
      </w:ins>
      <w:ins w:id="145" w:author="Jon Dannenberg" w:date="2025-02-14T14:37:00Z" w16du:dateUtc="2025-02-14T22:37:00Z">
        <w:r w:rsidR="006E43A8">
          <w:t>pinhole</w:t>
        </w:r>
      </w:ins>
      <w:ins w:id="146" w:author="Jon Dannenberg" w:date="2025-02-14T14:38:00Z" w16du:dateUtc="2025-02-14T22:38:00Z">
        <w:r w:rsidR="006E43A8">
          <w:t xml:space="preserve"> drilled in the center</w:t>
        </w:r>
      </w:ins>
      <w:del w:id="147" w:author="Jon Dannenberg" w:date="2025-02-14T14:35:00Z" w16du:dateUtc="2025-02-14T22:35:00Z">
        <w:r w:rsidR="00012BB7" w:rsidDel="006E43A8">
          <w:delText>Beside this, t</w:delText>
        </w:r>
      </w:del>
      <w:del w:id="148" w:author="Jon Dannenberg" w:date="2025-02-14T14:38:00Z" w16du:dateUtc="2025-02-14T22:38:00Z">
        <w:r w:rsidR="00E539FB" w:rsidDel="006E43A8">
          <w:delText>he</w:delText>
        </w:r>
      </w:del>
      <w:ins w:id="149" w:author="Jon Dannenberg" w:date="2025-02-14T14:38:00Z" w16du:dateUtc="2025-02-14T22:38:00Z">
        <w:r w:rsidR="006E43A8">
          <w:t>. The</w:t>
        </w:r>
      </w:ins>
      <w:r w:rsidR="00E539FB">
        <w:t xml:space="preserve"> HeNe laser is finely adjusted to ensure that the beam passes through the center of both the input and output windows.</w:t>
      </w:r>
    </w:p>
    <w:p w14:paraId="7E91FAC3" w14:textId="4CE9AA88" w:rsidR="00A41483" w:rsidRDefault="00B30B96" w:rsidP="00E539FB">
      <w:r w:rsidRPr="00A41483">
        <w:rPr>
          <w:noProof/>
        </w:rPr>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77777777" w:rsidR="0099480D" w:rsidRDefault="0099480D" w:rsidP="0099480D">
                            <w:pPr>
                              <w:pStyle w:val="Caption"/>
                              <w:rPr>
                                <w:noProof/>
                              </w:rPr>
                            </w:pPr>
                            <w:bookmarkStart w:id="150" w:name="_Ref189693412"/>
                            <w:r>
                              <w:t xml:space="preserve">Figure </w:t>
                            </w:r>
                            <w:fldSimple w:instr=" SEQ Figure \* ARABIC ">
                              <w:r w:rsidR="00C50B91">
                                <w:rPr>
                                  <w:noProof/>
                                </w:rPr>
                                <w:t>6</w:t>
                              </w:r>
                            </w:fldSimple>
                            <w:bookmarkEnd w:id="150"/>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" stroked="f">
                <v:textbox style="mso-fit-shape-to-text:t" inset="0,0,0,0">
                  <w:txbxContent>
                    <w:p w14:paraId="2FD1E05E" w14:textId="77777777" w:rsidR="0099480D" w:rsidRDefault="0099480D" w:rsidP="0099480D">
                      <w:pPr>
                        <w:pStyle w:val="Caption"/>
                        <w:rPr>
                          <w:noProof/>
                        </w:rPr>
                      </w:pPr>
                      <w:bookmarkStart w:id="151" w:name="_Ref189693412"/>
                      <w:r>
                        <w:t xml:space="preserve">Figure </w:t>
                      </w:r>
                      <w:fldSimple w:instr=" SEQ Figure \* ARABIC ">
                        <w:r w:rsidR="00C50B91">
                          <w:rPr>
                            <w:noProof/>
                          </w:rPr>
                          <w:t>6</w:t>
                        </w:r>
                      </w:fldSimple>
                      <w:bookmarkEnd w:id="151"/>
                      <w:r>
                        <w:rPr>
                          <w:rFonts w:hint="eastAsia"/>
                        </w:rPr>
                        <w:t>.</w:t>
                      </w:r>
                      <w:r>
                        <w:t xml:space="preserve"> CO</w:t>
                      </w:r>
                      <w:r>
                        <w:rPr>
                          <w:vertAlign w:val="subscript"/>
                        </w:rPr>
                        <w:t>2</w:t>
                      </w:r>
                      <w:r>
                        <w:t xml:space="preserve"> laser alignment setup</w:t>
                      </w:r>
                    </w:p>
                  </w:txbxContent>
                </v:textbox>
                <w10:wrap type="topAndBottom"/>
              </v:shape>
            </w:pict>
          </mc:Fallback>
        </mc:AlternateContent>
      </w:r>
      <w:del w:id="152" w:author="Jon Dannenberg" w:date="2025-02-14T14:39:00Z" w16du:dateUtc="2025-02-14T22:39:00Z">
        <w:r w:rsidR="00E539FB" w:rsidDel="00DA11FB">
          <w:delText xml:space="preserve">    </w:delText>
        </w:r>
      </w:del>
      <w:r w:rsidR="00E539FB">
        <w:t>The visible laser beam is then reflected into the CO₂ laser output window using two reflector mirrors.</w:t>
      </w:r>
      <w:ins w:id="153" w:author="Jon Dannenberg" w:date="2025-02-14T14:50:00Z" w16du:dateUtc="2025-02-14T22:50:00Z">
        <w:r w:rsidR="00A52F92">
          <w:t xml:space="preserve"> </w:t>
        </w:r>
      </w:ins>
      <w:ins w:id="154" w:author="Jon Dannenberg" w:date="2025-02-14T14:51:00Z" w16du:dateUtc="2025-02-14T22:51:00Z">
        <w:r w:rsidR="00A52F92">
          <w:t xml:space="preserve">The second mirror should be temporarily rotated </w:t>
        </w:r>
      </w:ins>
      <w:ins w:id="155" w:author="Jon Dannenberg" w:date="2025-02-14T14:53:00Z" w16du:dateUtc="2025-02-14T22:53:00Z">
        <w:r w:rsidR="00A52F92">
          <w:t xml:space="preserve">back and forth, so that the correct height is achieved for entering the </w:t>
        </w:r>
        <w:r w:rsidR="00A52F92" w:rsidRPr="00B30B96">
          <w:t>CO₂ laser</w:t>
        </w:r>
        <w:r w:rsidR="00A52F92">
          <w:t xml:space="preserve">, and </w:t>
        </w:r>
      </w:ins>
      <w:ins w:id="156" w:author="Jon Dannenberg" w:date="2025-02-14T14:54:00Z" w16du:dateUtc="2025-02-14T22:54:00Z">
        <w:r w:rsidR="004E20B2">
          <w:t xml:space="preserve">adjusted so </w:t>
        </w:r>
      </w:ins>
      <w:ins w:id="157" w:author="Jon Dannenberg" w:date="2025-02-14T14:53:00Z" w16du:dateUtc="2025-02-14T22:53:00Z">
        <w:r w:rsidR="00A52F92">
          <w:t>that it is parallel to the optical table.</w:t>
        </w:r>
      </w:ins>
      <w:ins w:id="158" w:author="Jon Dannenberg" w:date="2025-02-14T14:51:00Z" w16du:dateUtc="2025-02-14T22:51:00Z">
        <w:r w:rsidR="00A52F92">
          <w:t xml:space="preserve"> </w:t>
        </w:r>
      </w:ins>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ins w:id="159" w:author="Jon Dannenberg" w:date="2025-02-14T14:41:00Z" w16du:dateUtc="2025-02-14T22:41:00Z">
        <w:r w:rsidR="00D44D87">
          <w:t xml:space="preserve"> This alignment requires removing the </w:t>
        </w:r>
      </w:ins>
      <w:ins w:id="160" w:author="Jon Dannenberg" w:date="2025-02-14T14:42:00Z" w16du:dateUtc="2025-02-14T22:42:00Z">
        <w:r w:rsidR="00D44D87">
          <w:t>laser cover.</w:t>
        </w:r>
      </w:ins>
      <w:ins w:id="161" w:author="Jon Dannenberg" w:date="2025-02-14T14:40:00Z" w16du:dateUtc="2025-02-14T22:40:00Z">
        <w:r w:rsidR="00D44D87">
          <w:t xml:space="preserve"> Another </w:t>
        </w:r>
        <w:r w:rsidR="00D44D87">
          <w:lastRenderedPageBreak/>
          <w:t>Delrin guide is used in the end of the output coupler to determine when the bea</w:t>
        </w:r>
      </w:ins>
      <w:ins w:id="162" w:author="Jon Dannenberg" w:date="2025-02-14T14:41:00Z" w16du:dateUtc="2025-02-14T22:41:00Z">
        <w:r w:rsidR="00D44D87">
          <w:t>m is centered</w:t>
        </w:r>
      </w:ins>
      <w:del w:id="163" w:author="Jon Dannenberg" w:date="2025-02-14T14:41:00Z" w16du:dateUtc="2025-02-14T22:41:00Z">
        <w:r w:rsidR="00E539FB" w:rsidDel="00D44D87">
          <w:delText xml:space="preserve"> After removing the protective cage of the CO₂ laser system, the laser footprint is examined on the grating mesh</w:delText>
        </w:r>
      </w:del>
      <w:r w:rsidR="00E539FB">
        <w:t>. If the footprint is not centered on the grating</w:t>
      </w:r>
      <w:del w:id="164" w:author="Jon Dannenberg" w:date="2025-02-14T14:42:00Z" w16du:dateUtc="2025-02-14T22:42:00Z">
        <w:r w:rsidR="00E539FB" w:rsidDel="00D44D87">
          <w:delText xml:space="preserve"> mesh</w:delText>
        </w:r>
      </w:del>
      <w:r w:rsidR="00E539FB">
        <w:t xml:space="preserve">, the CO₂ laser system </w:t>
      </w:r>
      <w:r w:rsidR="00012BB7">
        <w:t>position</w:t>
      </w:r>
      <w:r w:rsidR="00E539FB">
        <w:t xml:space="preserve"> should be carefully adjusted to ensure </w:t>
      </w:r>
      <w:r w:rsidR="00012BB7">
        <w:t xml:space="preserve">the laser </w:t>
      </w:r>
      <w:ins w:id="165" w:author="Jon Dannenberg" w:date="2025-02-14T14:42:00Z" w16du:dateUtc="2025-02-14T22:42:00Z">
        <w:r w:rsidR="00D44D87">
          <w:t xml:space="preserve">is </w:t>
        </w:r>
      </w:ins>
      <w:r w:rsidR="00012BB7">
        <w:t>hitting</w:t>
      </w:r>
      <w:del w:id="166" w:author="Jon Dannenberg" w:date="2025-02-14T14:42:00Z" w16du:dateUtc="2025-02-14T22:42:00Z">
        <w:r w:rsidR="00012BB7" w:rsidDel="00D44D87">
          <w:delText xml:space="preserve"> on</w:delText>
        </w:r>
      </w:del>
      <w:r w:rsidR="00012BB7">
        <w:t xml:space="preserve"> the center of the grating</w:t>
      </w:r>
      <w:del w:id="167" w:author="Jon Dannenberg" w:date="2025-02-14T14:42:00Z" w16du:dateUtc="2025-02-14T22:42:00Z">
        <w:r w:rsidR="00012BB7" w:rsidDel="00D44D87">
          <w:delText xml:space="preserve"> </w:delText>
        </w:r>
        <w:r w:rsidR="00CA1424" w:rsidDel="00D44D87">
          <w:delText>mesh</w:delText>
        </w:r>
      </w:del>
      <w:r w:rsidR="00CA1424">
        <w:t xml:space="preserve">. </w:t>
      </w:r>
      <w:ins w:id="168" w:author="Jon Dannenberg" w:date="2025-02-14T14:42:00Z" w16du:dateUtc="2025-02-14T22:42:00Z">
        <w:r w:rsidR="00D44D87">
          <w:t xml:space="preserve">This can </w:t>
        </w:r>
      </w:ins>
      <w:ins w:id="169" w:author="Jon Dannenberg" w:date="2025-02-14T14:43:00Z" w16du:dateUtc="2025-02-14T22:43:00Z">
        <w:r w:rsidR="00D44D87">
          <w:t xml:space="preserve">be a tedious process, as it requires vertical axis rotation, </w:t>
        </w:r>
      </w:ins>
      <w:ins w:id="170" w:author="Jon Dannenberg" w:date="2025-02-14T14:44:00Z" w16du:dateUtc="2025-02-14T22:44:00Z">
        <w:r w:rsidR="00D44D87">
          <w:t xml:space="preserve">translation, and elevation adjustment of the </w:t>
        </w:r>
        <w:r w:rsidR="00A52F92" w:rsidRPr="00B30B96">
          <w:t>CO₂ laser</w:t>
        </w:r>
        <w:r w:rsidR="00A52F92">
          <w:t>. A l</w:t>
        </w:r>
      </w:ins>
      <w:ins w:id="171" w:author="Jon Dannenberg" w:date="2025-02-14T14:45:00Z" w16du:dateUtc="2025-02-14T22:45:00Z">
        <w:r w:rsidR="00A52F92">
          <w:t xml:space="preserve">aser level can be used in conjunction with the HeNe to adjust the elevation of the </w:t>
        </w:r>
        <w:r w:rsidR="00A52F92" w:rsidRPr="00B30B96">
          <w:t>CO₂ laser</w:t>
        </w:r>
        <w:r w:rsidR="00A52F92">
          <w:t xml:space="preserve">. With the lights in the lab off, </w:t>
        </w:r>
      </w:ins>
      <w:ins w:id="172" w:author="Jon Dannenberg" w:date="2025-02-14T14:46:00Z" w16du:dateUtc="2025-02-14T22:46:00Z">
        <w:r w:rsidR="00A52F92">
          <w:t xml:space="preserve">it is possible to observe reflections of the HeNe laser on the </w:t>
        </w:r>
        <w:r w:rsidR="00A52F92" w:rsidRPr="00B30B96">
          <w:t>CO₂ laser</w:t>
        </w:r>
        <w:r w:rsidR="00A52F92">
          <w:t xml:space="preserve"> waveguide, when viewing </w:t>
        </w:r>
      </w:ins>
      <w:ins w:id="173" w:author="Jon Dannenberg" w:date="2025-02-14T14:47:00Z" w16du:dateUtc="2025-02-14T22:47:00Z">
        <w:r w:rsidR="00A52F92">
          <w:t>the reflection from the correct angle. The laser can then be pivoted and recente</w:t>
        </w:r>
      </w:ins>
      <w:ins w:id="174" w:author="Jon Dannenberg" w:date="2025-02-14T14:48:00Z" w16du:dateUtc="2025-02-14T22:48:00Z">
        <w:r w:rsidR="00A52F92">
          <w:t>red</w:t>
        </w:r>
      </w:ins>
      <w:ins w:id="175" w:author="Jon Dannenberg" w:date="2025-02-14T14:55:00Z" w16du:dateUtc="2025-02-14T22:55:00Z">
        <w:r w:rsidR="004E20B2">
          <w:t>,</w:t>
        </w:r>
      </w:ins>
      <w:ins w:id="176" w:author="Jon Dannenberg" w:date="2025-02-14T14:48:00Z" w16du:dateUtc="2025-02-14T22:48:00Z">
        <w:r w:rsidR="00A52F92">
          <w:t xml:space="preserve"> using the output coupler target</w:t>
        </w:r>
      </w:ins>
      <w:ins w:id="177" w:author="Jon Dannenberg" w:date="2025-02-14T14:55:00Z" w16du:dateUtc="2025-02-14T22:55:00Z">
        <w:r w:rsidR="004E20B2">
          <w:t>,</w:t>
        </w:r>
      </w:ins>
      <w:ins w:id="178" w:author="Jon Dannenberg" w:date="2025-02-14T14:48:00Z" w16du:dateUtc="2025-02-14T22:48:00Z">
        <w:r w:rsidR="00A52F92">
          <w:t xml:space="preserve"> to move the reflection down the waveguide until it exits the mirror box and appears on the second waveguide</w:t>
        </w:r>
      </w:ins>
      <w:ins w:id="179" w:author="Jon Dannenberg" w:date="2025-02-14T14:49:00Z" w16du:dateUtc="2025-02-14T22:49:00Z">
        <w:r w:rsidR="00A52F92">
          <w:t>. This process is continued until the faint image of the HeNe can be observed on the grating</w:t>
        </w:r>
      </w:ins>
      <w:ins w:id="180" w:author="Jon Dannenberg" w:date="2025-02-14T14:56:00Z" w16du:dateUtc="2025-02-14T22:56:00Z">
        <w:r w:rsidR="004E20B2">
          <w:t>. With</w:t>
        </w:r>
      </w:ins>
      <w:del w:id="181" w:author="Jon Dannenberg" w:date="2025-02-14T14:56:00Z" w16du:dateUtc="2025-02-14T22:56:00Z">
        <w:r w:rsidR="00CA1424" w:rsidDel="004E20B2">
          <w:delText>Th</w:delText>
        </w:r>
        <w:r w:rsidDel="004E20B2">
          <w:delText>e</w:delText>
        </w:r>
        <w:r w:rsidR="00CA1424" w:rsidDel="004E20B2">
          <w:delText xml:space="preserve">n </w:delText>
        </w:r>
        <w:r w:rsidDel="004E20B2">
          <w:delText>b</w:delText>
        </w:r>
        <w:r w:rsidRPr="00B30B96" w:rsidDel="004E20B2">
          <w:delText>oth</w:delText>
        </w:r>
      </w:del>
      <w:r w:rsidRPr="00B30B96">
        <w:t xml:space="preserve"> the FIR system and the CO₂ system </w:t>
      </w:r>
      <w:del w:id="182" w:author="Jon Dannenberg" w:date="2025-02-14T14:56:00Z" w16du:dateUtc="2025-02-14T22:56:00Z">
        <w:r w:rsidRPr="00B30B96" w:rsidDel="004E20B2">
          <w:delText xml:space="preserve">are </w:delText>
        </w:r>
      </w:del>
      <w:r w:rsidRPr="00B30B96">
        <w:t>aligned using a HeNe laser,</w:t>
      </w:r>
      <w:del w:id="183" w:author="Jon Dannenberg" w:date="2025-02-14T14:57:00Z" w16du:dateUtc="2025-02-14T22:57:00Z">
        <w:r w:rsidRPr="00B30B96" w:rsidDel="004E20B2">
          <w:delText xml:space="preserve"> ensuring that</w:delText>
        </w:r>
      </w:del>
      <w:r w:rsidRPr="00B30B96">
        <w:t xml:space="preserve"> the CO₂ laser is co-axial with the FIR waveguide tube. This alignment maximizes the CO₂ laser's</w:t>
      </w:r>
      <w:ins w:id="184" w:author="Jon Dannenberg" w:date="2025-02-14T14:58:00Z" w16du:dateUtc="2025-02-14T22:58:00Z">
        <w:r w:rsidR="004E20B2">
          <w:t xml:space="preserve"> reflections</w:t>
        </w:r>
      </w:ins>
      <w:del w:id="185" w:author="Jon Dannenberg" w:date="2025-02-14T14:57:00Z" w16du:dateUtc="2025-02-14T22:57:00Z">
        <w:r w:rsidRPr="00B30B96" w:rsidDel="004E20B2">
          <w:delText xml:space="preserve"> bounce time</w:delText>
        </w:r>
      </w:del>
      <w:r w:rsidRPr="00B30B96">
        <w:t xml:space="preserve"> within the FIR waveguide tube, thereby enhancing absorption and energy transfer to the </w:t>
      </w:r>
      <w:del w:id="186" w:author="Jon Dannenberg" w:date="2025-02-14T14:58:00Z" w16du:dateUtc="2025-02-14T22:58:00Z">
        <w:r w:rsidRPr="00B30B96" w:rsidDel="004E20B2">
          <w:delText>FIR laser</w:delText>
        </w:r>
      </w:del>
      <w:ins w:id="187" w:author="Jon Dannenberg" w:date="2025-02-14T14:58:00Z" w16du:dateUtc="2025-02-14T22:58:00Z">
        <w:r w:rsidR="004E20B2">
          <w:t>formic acid gas</w:t>
        </w:r>
      </w:ins>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6"/>
                    <a:stretch>
                      <a:fillRect/>
                    </a:stretch>
                  </pic:blipFill>
                  <pic:spPr>
                    <a:xfrm>
                      <a:off x="0" y="0"/>
                      <a:ext cx="5943600" cy="1798320"/>
                    </a:xfrm>
                    <a:prstGeom prst="rect">
                      <a:avLst/>
                    </a:prstGeom>
                  </pic:spPr>
                </pic:pic>
              </a:graphicData>
            </a:graphic>
          </wp:inline>
        </w:drawing>
      </w:r>
    </w:p>
    <w:p w14:paraId="6BE1E188" w14:textId="77777777" w:rsidR="007776E6" w:rsidRDefault="007776E6" w:rsidP="007776E6">
      <w:pPr>
        <w:pStyle w:val="Caption"/>
      </w:pPr>
      <w:r>
        <w:t xml:space="preserve">Figure </w:t>
      </w:r>
      <w:fldSimple w:instr=" SEQ Figure \* ARABIC ">
        <w:r w:rsidR="00C42107">
          <w:rPr>
            <w:noProof/>
          </w:rPr>
          <w:t>7</w:t>
        </w:r>
      </w:fldSimple>
      <w:r>
        <w:t>.CO2 laser alignment benchmark</w:t>
      </w:r>
    </w:p>
    <w:p w14:paraId="53960D73" w14:textId="77777777" w:rsidR="007776E6" w:rsidRDefault="007776E6" w:rsidP="007776E6">
      <w:pPr>
        <w:keepNext/>
        <w:jc w:val="center"/>
      </w:pPr>
      <w:r w:rsidRPr="007776E6">
        <w:rPr>
          <w:noProof/>
        </w:rPr>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77777777" w:rsidR="007776E6" w:rsidRPr="007776E6" w:rsidRDefault="007776E6" w:rsidP="00C42107">
      <w:pPr>
        <w:pStyle w:val="Caption"/>
      </w:pPr>
      <w:bookmarkStart w:id="188" w:name="_Ref190033396"/>
      <w:r>
        <w:t xml:space="preserve">Figure </w:t>
      </w:r>
      <w:fldSimple w:instr=" SEQ Figure \* ARABIC ">
        <w:r w:rsidR="00C42107">
          <w:rPr>
            <w:noProof/>
          </w:rPr>
          <w:t>8</w:t>
        </w:r>
      </w:fldSimple>
      <w:bookmarkEnd w:id="188"/>
      <w:r>
        <w:t>.The imaging of the CO2 laser beam profile</w:t>
      </w:r>
    </w:p>
    <w:p w14:paraId="08B8C824" w14:textId="3604A400"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ins w:id="189" w:author="Jon Dannenberg" w:date="2025-02-14T14:59:00Z" w16du:dateUtc="2025-02-14T22:59:00Z">
        <w:r w:rsidR="004E20B2">
          <w:t>te</w:t>
        </w:r>
      </w:ins>
      <w:del w:id="190" w:author="Jon Dannenberg" w:date="2025-02-14T14:59:00Z" w16du:dateUtc="2025-02-14T22:59:00Z">
        <w:r w:rsidDel="004E20B2">
          <w:delText>ne</w:delText>
        </w:r>
      </w:del>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lastRenderedPageBreak/>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8"/>
                    <a:stretch>
                      <a:fillRect/>
                    </a:stretch>
                  </pic:blipFill>
                  <pic:spPr>
                    <a:xfrm>
                      <a:off x="0" y="0"/>
                      <a:ext cx="4096383" cy="2731798"/>
                    </a:xfrm>
                    <a:prstGeom prst="rect">
                      <a:avLst/>
                    </a:prstGeom>
                  </pic:spPr>
                </pic:pic>
              </a:graphicData>
            </a:graphic>
          </wp:inline>
        </w:drawing>
      </w:r>
    </w:p>
    <w:p w14:paraId="7CA367EB" w14:textId="5E072749" w:rsidR="00AB2C7D" w:rsidRDefault="00AB2C7D" w:rsidP="00AB2C7D">
      <w:pPr>
        <w:pStyle w:val="Caption"/>
      </w:pPr>
      <w:bookmarkStart w:id="191" w:name="_Ref190033581"/>
      <w:r>
        <w:t xml:space="preserve">Figure </w:t>
      </w:r>
      <w:fldSimple w:instr=" SEQ Figure \* ARABIC ">
        <w:r w:rsidR="00C42107">
          <w:rPr>
            <w:noProof/>
          </w:rPr>
          <w:t>9</w:t>
        </w:r>
      </w:fldSimple>
      <w:bookmarkEnd w:id="191"/>
      <w:r>
        <w:t>.(a) FIR laser system alignment setup. (b) diffraction pattern</w:t>
      </w:r>
      <w:r w:rsidR="0080210B">
        <w:t xml:space="preserve"> on imaging plane </w:t>
      </w:r>
      <w:del w:id="192" w:author="Jon Dannenberg" w:date="2025-02-14T15:01:00Z" w16du:dateUtc="2025-02-14T23:01:00Z">
        <w:r w:rsidDel="004E20B2">
          <w:delText xml:space="preserve"> </w:delText>
        </w:r>
      </w:del>
      <w:r>
        <w:t>from</w:t>
      </w:r>
      <w:ins w:id="193" w:author="Jon Dannenberg" w:date="2025-02-14T15:01:00Z" w16du:dateUtc="2025-02-14T23:01:00Z">
        <w:r w:rsidR="004E20B2">
          <w:t xml:space="preserve"> the</w:t>
        </w:r>
      </w:ins>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77777777" w:rsidR="006654CB" w:rsidRDefault="0089043D" w:rsidP="0089043D">
      <w:pPr>
        <w:pStyle w:val="ListParagraph"/>
        <w:numPr>
          <w:ilvl w:val="0"/>
          <w:numId w:val="1"/>
        </w:numPr>
        <w:rPr>
          <w:b/>
        </w:rPr>
      </w:pPr>
      <w:del w:id="194" w:author="Jon Dannenberg" w:date="2025-02-14T15:04:00Z" w16du:dateUtc="2025-02-14T23:04:00Z">
        <w:r w:rsidRPr="0089043D" w:rsidDel="00BF5E14">
          <w:rPr>
            <w:b/>
          </w:rPr>
          <w:delText xml:space="preserve">the </w:delText>
        </w:r>
      </w:del>
      <w:r w:rsidRPr="0089043D">
        <w:rPr>
          <w:b/>
        </w:rPr>
        <w:t xml:space="preserve">FIR laser </w:t>
      </w:r>
      <w:r w:rsidR="00D36666">
        <w:rPr>
          <w:b/>
        </w:rPr>
        <w:t>adjustment and measurement</w:t>
      </w:r>
    </w:p>
    <w:p w14:paraId="06811876" w14:textId="77777777" w:rsidR="00AA0068" w:rsidRDefault="00AA0068" w:rsidP="00AA0068">
      <w:pPr>
        <w:pStyle w:val="ListParagraph"/>
        <w:keepNext/>
      </w:pPr>
      <w:commentRangeStart w:id="195"/>
      <w:r w:rsidRPr="00AA0068">
        <w:rPr>
          <w:b/>
          <w:noProof/>
        </w:rPr>
        <w:lastRenderedPageBreak/>
        <w:drawing>
          <wp:inline distT="0" distB="0" distL="0" distR="0" wp14:anchorId="24EE3F94" wp14:editId="6309DE04">
            <wp:extent cx="5943600" cy="2792730"/>
            <wp:effectExtent l="0" t="0" r="0" b="0"/>
            <wp:docPr id="31" name="Picture 30">
              <a:extLst xmlns:a="http://schemas.openxmlformats.org/drawingml/2006/main">
                <a:ext uri="{FF2B5EF4-FFF2-40B4-BE49-F238E27FC236}">
                  <a16:creationId xmlns:a16="http://schemas.microsoft.com/office/drawing/2014/main" id="{C98FF07D-2DF9-4513-9A26-C3DEC34C9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98FF07D-2DF9-4513-9A26-C3DEC34C9F87}"/>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commentRangeEnd w:id="195"/>
      <w:r w:rsidR="00455930">
        <w:rPr>
          <w:rStyle w:val="CommentReference"/>
        </w:rPr>
        <w:commentReference w:id="195"/>
      </w:r>
    </w:p>
    <w:p w14:paraId="2194256F" w14:textId="77777777" w:rsidR="00AA0068" w:rsidRDefault="00AA0068" w:rsidP="00AA0068">
      <w:pPr>
        <w:pStyle w:val="Caption"/>
      </w:pPr>
      <w:bookmarkStart w:id="196" w:name="_Ref189950087"/>
      <w:r>
        <w:t xml:space="preserve">Figure </w:t>
      </w:r>
      <w:fldSimple w:instr=" SEQ Figure \* ARABIC ">
        <w:r w:rsidR="00C42107">
          <w:rPr>
            <w:noProof/>
          </w:rPr>
          <w:t>10</w:t>
        </w:r>
      </w:fldSimple>
      <w:bookmarkEnd w:id="196"/>
      <w:r>
        <w:rPr>
          <w:rFonts w:hint="eastAsia"/>
        </w:rPr>
        <w:t>.F</w:t>
      </w:r>
      <w:r>
        <w:t xml:space="preserve">IR </w:t>
      </w:r>
      <w:r>
        <w:rPr>
          <w:rFonts w:hint="eastAsia"/>
        </w:rPr>
        <w:t>laser</w:t>
      </w:r>
      <w:r>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01345DD1"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ins w:id="197" w:author="Jon Dannenberg" w:date="2025-02-14T15:08:00Z" w16du:dateUtc="2025-02-14T23:08:00Z">
        <w:r w:rsidR="00377FF5">
          <w:t xml:space="preserve"> an</w:t>
        </w:r>
      </w:ins>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ins w:id="198" w:author="Jon Dannenberg" w:date="2025-02-14T15:14:00Z" w16du:dateUtc="2025-02-14T23:14:00Z">
        <w:r w:rsidR="00D63CD3">
          <w:t xml:space="preserve">FIR </w:t>
        </w:r>
      </w:ins>
      <w:r>
        <w:t>wavelength</w:t>
      </w:r>
      <w:del w:id="199" w:author="Jon Dannenberg" w:date="2025-02-14T15:14:00Z" w16du:dateUtc="2025-02-14T23:14:00Z">
        <w:r w:rsidDel="00D63CD3">
          <w:delText xml:space="preserve"> of FIR</w:delText>
        </w:r>
      </w:del>
      <w:r>
        <w:t xml:space="preserve"> and d</w:t>
      </w:r>
      <w:r>
        <w:rPr>
          <w:vertAlign w:val="subscript"/>
        </w:rPr>
        <w:t>1</w:t>
      </w:r>
      <w:r>
        <w:t xml:space="preserve"> is the distance between the boundaries.</w:t>
      </w:r>
    </w:p>
    <w:p w14:paraId="2CD3BB28" w14:textId="2BE443A0"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w:t>
      </w:r>
      <w:del w:id="200" w:author="Jon Dannenberg" w:date="2025-02-14T15:14:00Z" w16du:dateUtc="2025-02-14T23:14:00Z">
        <w:r w:rsidDel="00D63CD3">
          <w:delText xml:space="preserve"> </w:delText>
        </w:r>
      </w:del>
      <w:r>
        <w:t>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ins w:id="201" w:author="Jon Dannenberg" w:date="2025-02-14T15:15:00Z" w16du:dateUtc="2025-02-14T23:15:00Z">
        <w:r w:rsidR="00D63CD3">
          <w:t>CO</w:t>
        </w:r>
        <w:r w:rsidR="00D63CD3">
          <w:rPr>
            <w:vertAlign w:val="subscript"/>
          </w:rPr>
          <w:t>2</w:t>
        </w:r>
        <w:r w:rsidR="00D63CD3">
          <w:t xml:space="preserve"> laser</w:t>
        </w:r>
        <w:r w:rsidR="00D63CD3">
          <w:t xml:space="preserve"> </w:t>
        </w:r>
      </w:ins>
      <w:r>
        <w:t>wavelength</w:t>
      </w:r>
      <w:del w:id="202" w:author="Jon Dannenberg" w:date="2025-02-14T15:15:00Z" w16du:dateUtc="2025-02-14T23:15:00Z">
        <w:r w:rsidDel="00D63CD3">
          <w:delText xml:space="preserve"> of CO</w:delText>
        </w:r>
        <w:r w:rsidDel="00D63CD3">
          <w:rPr>
            <w:vertAlign w:val="subscript"/>
          </w:rPr>
          <w:delText>2</w:delText>
        </w:r>
        <w:r w:rsidDel="00D63CD3">
          <w:delText xml:space="preserve"> laser</w:delText>
        </w:r>
      </w:del>
      <w:r>
        <w:t>,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181925" cy="3206481"/>
                    </a:xfrm>
                    <a:prstGeom prst="rect">
                      <a:avLst/>
                    </a:prstGeom>
                  </pic:spPr>
                </pic:pic>
              </a:graphicData>
            </a:graphic>
          </wp:inline>
        </w:drawing>
      </w:r>
    </w:p>
    <w:p w14:paraId="406B1192" w14:textId="77777777" w:rsidR="002B3EC9" w:rsidRDefault="00451443" w:rsidP="00451443">
      <w:pPr>
        <w:pStyle w:val="Caption"/>
        <w:jc w:val="center"/>
      </w:pPr>
      <w:bookmarkStart w:id="203" w:name="_Ref189947314"/>
      <w:r>
        <w:t xml:space="preserve">Figure </w:t>
      </w:r>
      <w:fldSimple w:instr=" SEQ Figure \* ARABIC ">
        <w:r w:rsidR="00C42107">
          <w:rPr>
            <w:noProof/>
          </w:rPr>
          <w:t>11</w:t>
        </w:r>
      </w:fldSimple>
      <w:bookmarkEnd w:id="203"/>
      <w:r>
        <w:t>.FIR output intensity with cavity shift</w:t>
      </w:r>
      <w:r w:rsidR="001B75A7">
        <w:t xml:space="preserve"> measured under Formic acid gas pressure around 1</w:t>
      </w:r>
      <w:r w:rsidR="00CE0AC0">
        <w:t>50</w:t>
      </w:r>
      <w:r w:rsidR="001B75A7">
        <w:t xml:space="preserve"> mTorr</w:t>
      </w:r>
    </w:p>
    <w:p w14:paraId="668DE122" w14:textId="76FAC870" w:rsidR="00CE1CAB" w:rsidRPr="00D36666" w:rsidRDefault="00D36666" w:rsidP="0080210B">
      <w:pPr>
        <w:tabs>
          <w:tab w:val="left" w:pos="2432"/>
        </w:tabs>
        <w:rPr>
          <w:b/>
        </w:rPr>
      </w:pPr>
      <w:r w:rsidRPr="00D36666">
        <w:rPr>
          <w:b/>
        </w:rPr>
        <w:t>Intensity instability caused by thermal expan</w:t>
      </w:r>
      <w:ins w:id="204" w:author="Jon Dannenberg" w:date="2025-02-14T15:16:00Z" w16du:dateUtc="2025-02-14T23:16:00Z">
        <w:r w:rsidR="00972E01">
          <w:rPr>
            <w:b/>
          </w:rPr>
          <w:t>sion</w:t>
        </w:r>
      </w:ins>
      <w:del w:id="205" w:author="Jon Dannenberg" w:date="2025-02-14T15:16:00Z" w16du:dateUtc="2025-02-14T23:16:00Z">
        <w:r w:rsidRPr="00D36666" w:rsidDel="00972E01">
          <w:rPr>
            <w:b/>
          </w:rPr>
          <w:delText>ding</w:delText>
        </w:r>
      </w:del>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1"/>
                    <a:stretch>
                      <a:fillRect/>
                    </a:stretch>
                  </pic:blipFill>
                  <pic:spPr>
                    <a:xfrm>
                      <a:off x="0" y="0"/>
                      <a:ext cx="5943600" cy="1810385"/>
                    </a:xfrm>
                    <a:prstGeom prst="rect">
                      <a:avLst/>
                    </a:prstGeom>
                  </pic:spPr>
                </pic:pic>
              </a:graphicData>
            </a:graphic>
          </wp:inline>
        </w:drawing>
      </w:r>
    </w:p>
    <w:p w14:paraId="408E7F60" w14:textId="77777777" w:rsidR="0080210B" w:rsidRDefault="00CE0AC0" w:rsidP="00CE0AC0">
      <w:pPr>
        <w:pStyle w:val="Caption"/>
      </w:pPr>
      <w:r>
        <w:t xml:space="preserve">Figure </w:t>
      </w:r>
      <w:fldSimple w:instr=" SEQ Figure \* ARABIC ">
        <w:r w:rsidR="00C42107">
          <w:rPr>
            <w:noProof/>
          </w:rPr>
          <w:t>12</w:t>
        </w:r>
      </w:fldSimple>
      <w:r>
        <w:t xml:space="preserve">. </w:t>
      </w:r>
      <w:r w:rsidRPr="00CE0AC0">
        <w:t>FIR intensity structure with cavity shift at two different times.</w:t>
      </w:r>
    </w:p>
    <w:p w14:paraId="35B958D2" w14:textId="589DFAF0" w:rsidR="00976287" w:rsidRDefault="00976287">
      <w:del w:id="206" w:author="Jon Dannenberg" w:date="2025-02-14T15:16:00Z" w16du:dateUtc="2025-02-14T23:16:00Z">
        <w:r w:rsidDel="00972E01">
          <w:delText xml:space="preserve">     </w:delText>
        </w:r>
      </w:del>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ins w:id="207" w:author="Jon Dannenberg" w:date="2025-02-14T15:17:00Z" w16du:dateUtc="2025-02-14T23:17:00Z">
        <w:r w:rsidR="00972E01">
          <w:t>rresponds</w:t>
        </w:r>
      </w:ins>
      <w:del w:id="208" w:author="Jon Dannenberg" w:date="2025-02-14T15:17:00Z" w16du:dateUtc="2025-02-14T23:17:00Z">
        <w:r w:rsidR="00A661C1" w:rsidDel="00972E01">
          <w:delText>mpensates</w:delText>
        </w:r>
      </w:del>
      <w:r w:rsidR="00A661C1">
        <w:t xml:space="preserve"> t</w:t>
      </w:r>
      <w:ins w:id="209" w:author="Jon Dannenberg" w:date="2025-02-14T15:17:00Z" w16du:dateUtc="2025-02-14T23:17:00Z">
        <w:r w:rsidR="00972E01">
          <w:t>o</w:t>
        </w:r>
      </w:ins>
      <w:del w:id="210" w:author="Jon Dannenberg" w:date="2025-02-14T15:17:00Z" w16du:dateUtc="2025-02-14T23:17:00Z">
        <w:r w:rsidR="00A661C1" w:rsidDel="00972E01">
          <w:delText>he</w:delText>
        </w:r>
      </w:del>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pPr>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972E01">
      <w:pPr>
        <w:pPrChange w:id="211" w:author="Jon Dannenberg" w:date="2025-02-14T15:18:00Z" w16du:dateUtc="2025-02-14T23:18:00Z">
          <w:pPr>
            <w:ind w:firstLine="204"/>
          </w:pPr>
        </w:pPrChange>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3CE5EA1B" w14:textId="77777777" w:rsidR="00443BD7" w:rsidRDefault="00443BD7" w:rsidP="00443BD7">
      <w:pPr>
        <w:pStyle w:val="Caption"/>
        <w:jc w:val="center"/>
      </w:pPr>
      <w:bookmarkStart w:id="212" w:name="_Ref189872386"/>
      <w:r>
        <w:t xml:space="preserve">Figure </w:t>
      </w:r>
      <w:fldSimple w:instr=" SEQ Figure \* ARABIC ">
        <w:r w:rsidR="00C42107">
          <w:rPr>
            <w:noProof/>
          </w:rPr>
          <w:t>13</w:t>
        </w:r>
      </w:fldSimple>
      <w:bookmarkEnd w:id="212"/>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629BAA33"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del w:id="213" w:author="Jon Dannenberg" w:date="2025-02-14T15:21:00Z" w16du:dateUtc="2025-02-14T23:21:00Z">
        <w:r w:rsidR="001D47BE" w:rsidDel="00972E01">
          <w:delText>around 40mW to</w:delText>
        </w:r>
      </w:del>
      <w:ins w:id="214" w:author="Jon Dannenberg" w:date="2025-02-14T15:21:00Z" w16du:dateUtc="2025-02-14T23:21:00Z">
        <w:r w:rsidR="00972E01">
          <w:t>approximately</w:t>
        </w:r>
      </w:ins>
      <w:r w:rsidR="001D47BE">
        <w:t xml:space="preserve"> 50 </w:t>
      </w:r>
      <w:r w:rsidR="00475B3F">
        <w:t>mW, which</w:t>
      </w:r>
      <w:r w:rsidR="001D47BE">
        <w:t xml:space="preserve"> is measured by </w:t>
      </w:r>
      <w:ins w:id="215" w:author="Jon Dannenberg" w:date="2025-02-14T15:21:00Z" w16du:dateUtc="2025-02-14T23:21:00Z">
        <w:r w:rsidR="00972E01">
          <w:t xml:space="preserve">an </w:t>
        </w:r>
      </w:ins>
      <w:r w:rsidR="001D47BE">
        <w:t xml:space="preserve">absolute power </w:t>
      </w:r>
      <w:r w:rsidR="00475B3F">
        <w:t>meter.</w:t>
      </w:r>
    </w:p>
    <w:p w14:paraId="51EB1951" w14:textId="77777777" w:rsidR="004B67CF" w:rsidRPr="004B67CF" w:rsidRDefault="004B67CF" w:rsidP="004B67CF">
      <w:pPr>
        <w:rPr>
          <w:b/>
        </w:rPr>
      </w:pPr>
      <w:r w:rsidRPr="004B67CF">
        <w:rPr>
          <w:b/>
        </w:rPr>
        <w:t xml:space="preserve">Beam profile measurement </w:t>
      </w:r>
    </w:p>
    <w:p w14:paraId="433714AA" w14:textId="49D311DB" w:rsidR="00364891" w:rsidRDefault="001D47BE" w:rsidP="00972E01">
      <w:pPr>
        <w:pPrChange w:id="216" w:author="Jon Dannenberg" w:date="2025-02-14T15:22:00Z" w16du:dateUtc="2025-02-14T23:22:00Z">
          <w:pPr>
            <w:ind w:firstLine="204"/>
          </w:pPr>
        </w:pPrChange>
      </w:pPr>
      <w:del w:id="217" w:author="Jon Dannenberg" w:date="2025-02-14T15:22:00Z" w16du:dateUtc="2025-02-14T23:22:00Z">
        <w:r w:rsidDel="00972E01">
          <w:delText xml:space="preserve">  </w:delText>
        </w:r>
      </w:del>
      <w:r>
        <w:t>The beam profile is measured using a self-developed auto-scanning stage system. This system includes a power detector with a window diameter of approximately 5 mm and a three-stepper motor stage that drives the optical stage in the X, Y</w:t>
      </w:r>
      <w:ins w:id="218" w:author="Jon Dannenberg" w:date="2025-02-14T15:22:00Z" w16du:dateUtc="2025-02-14T23:22:00Z">
        <w:r w:rsidR="00F21F93">
          <w:t>, and Z</w:t>
        </w:r>
      </w:ins>
      <w:r>
        <w:t xml:space="preserve"> directions. As shown in Fig.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P</w:t>
      </w:r>
      <w:r w:rsidR="00364891">
        <w:rPr>
          <w:vertAlign w:val="subscript"/>
        </w:rPr>
        <w:t>scan</w:t>
      </w:r>
      <w:r w:rsidR="00364891">
        <w:t>/P</w:t>
      </w:r>
      <w:r w:rsidR="00364891">
        <w:rPr>
          <w:rFonts w:hint="eastAsia"/>
          <w:vertAlign w:val="subscript"/>
        </w:rPr>
        <w:t>ref</w:t>
      </w:r>
      <w:r w:rsidR="00364891">
        <w:t xml:space="preserve">, where the </w:t>
      </w:r>
      <w:ins w:id="219" w:author="Jon Dannenberg" w:date="2025-02-14T15:23:00Z" w16du:dateUtc="2025-02-14T23:23:00Z">
        <w:r w:rsidR="00F21F93">
          <w:t>P</w:t>
        </w:r>
        <w:r w:rsidR="00F21F93">
          <w:rPr>
            <w:vertAlign w:val="subscript"/>
          </w:rPr>
          <w:t>scan</w:t>
        </w:r>
      </w:ins>
      <m:oMath>
        <m:r>
          <w:del w:id="220" w:author="Jon Dannenberg" w:date="2025-02-14T15:23:00Z" w16du:dateUtc="2025-02-14T23:23:00Z">
            <m:rPr>
              <m:sty m:val="p"/>
            </m:rPr>
            <w:rPr>
              <w:rFonts w:ascii="Cambria Math" w:hAnsi="Cambria Math"/>
            </w:rPr>
            <m:t>P</m:t>
          </w:del>
        </m:r>
        <m:r>
          <w:del w:id="221" w:author="Jon Dannenberg" w:date="2025-02-14T15:23:00Z" w16du:dateUtc="2025-02-14T23:23:00Z">
            <m:rPr>
              <m:sty m:val="p"/>
            </m:rPr>
            <w:rPr>
              <w:rFonts w:ascii="Cambria Math" w:hAnsi="Cambria Math"/>
            </w:rPr>
            <w:softHyphen/>
          </w:del>
        </m:r>
        <m:sSub>
          <m:sSubPr>
            <m:ctrlPr>
              <w:del w:id="222" w:author="Jon Dannenberg" w:date="2025-02-14T15:23:00Z" w16du:dateUtc="2025-02-14T23:23:00Z">
                <w:rPr>
                  <w:rFonts w:ascii="Cambria Math" w:hAnsi="Cambria Math"/>
                </w:rPr>
              </w:del>
            </m:ctrlPr>
          </m:sSubPr>
          <m:e>
            <m:r>
              <w:del w:id="223" w:author="Jon Dannenberg" w:date="2025-02-14T15:23:00Z" w16du:dateUtc="2025-02-14T23:23:00Z">
                <m:rPr>
                  <m:sty m:val="p"/>
                </m:rPr>
                <w:rPr>
                  <w:rFonts w:ascii="Cambria Math" w:hAnsi="Cambria Math"/>
                </w:rPr>
                <w:softHyphen/>
              </w:del>
            </m:r>
          </m:e>
          <m:sub>
            <m:r>
              <w:del w:id="224" w:author="Jon Dannenberg" w:date="2025-02-14T15:23:00Z" w16du:dateUtc="2025-02-14T23:23:00Z">
                <m:rPr>
                  <m:sty m:val="p"/>
                </m:rPr>
                <w:rPr>
                  <w:rFonts w:ascii="Cambria Math" w:hAnsi="Cambria Math"/>
                </w:rPr>
                <m:t>scan</m:t>
              </w:del>
            </m:r>
          </m:sub>
        </m:sSub>
      </m:oMath>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3"/>
                    <a:stretch>
                      <a:fillRect/>
                    </a:stretch>
                  </pic:blipFill>
                  <pic:spPr>
                    <a:xfrm>
                      <a:off x="0" y="0"/>
                      <a:ext cx="3495458" cy="2225264"/>
                    </a:xfrm>
                    <a:prstGeom prst="rect">
                      <a:avLst/>
                    </a:prstGeom>
                  </pic:spPr>
                </pic:pic>
              </a:graphicData>
            </a:graphic>
          </wp:inline>
        </w:drawing>
      </w:r>
    </w:p>
    <w:p w14:paraId="021754C5" w14:textId="77777777" w:rsidR="001D47BE" w:rsidRDefault="00364891" w:rsidP="001D47BE">
      <w:pPr>
        <w:pStyle w:val="Caption"/>
        <w:jc w:val="center"/>
      </w:pPr>
      <w:bookmarkStart w:id="225" w:name="_Ref189955793"/>
      <w:r>
        <w:t xml:space="preserve">Figure </w:t>
      </w:r>
      <w:fldSimple w:instr=" SEQ Figure \* ARABIC ">
        <w:r w:rsidR="00C42107">
          <w:rPr>
            <w:noProof/>
          </w:rPr>
          <w:t>14</w:t>
        </w:r>
      </w:fldSimple>
      <w:bookmarkEnd w:id="225"/>
      <w:r>
        <w:t>. Beam profile measurement setup</w:t>
      </w:r>
    </w:p>
    <w:p w14:paraId="541BBD6A" w14:textId="77777777" w:rsidR="001D47BE" w:rsidRDefault="001D47BE" w:rsidP="001D47BE">
      <w:del w:id="226" w:author="Jon Dannenberg" w:date="2025-02-14T15:23:00Z" w16du:dateUtc="2025-02-14T23:23:00Z">
        <w:r w:rsidDel="00F21F93">
          <w:delText xml:space="preserve">   </w:delText>
        </w:r>
      </w:del>
      <w:r w:rsidR="006A51F9">
        <w:t>The beam profile appears as shown in Fig.</w:t>
      </w:r>
      <w:r w:rsidR="006A51F9">
        <w:fldChar w:fldCharType="begin"/>
      </w:r>
      <w:r w:rsidR="006A51F9">
        <w:instrText xml:space="preserve"> REF _Ref189957482 \h\#"0" </w:instrText>
      </w:r>
      <w:r w:rsidR="006A51F9">
        <w:fldChar w:fldCharType="separate"/>
      </w:r>
      <w:r w:rsidR="00C42107">
        <w:t>15</w:t>
      </w:r>
      <w:r w:rsidR="006A51F9">
        <w:fldChar w:fldCharType="end"/>
      </w:r>
      <w:r w:rsidR="006A51F9">
        <w:t xml:space="preserve"> when all mirrors are well aligned. However, it is highly sensitive to the metallic mesh angle—even a deviation of 0.1° can result in a completely different beam profile, as demonstrated in Fig. </w:t>
      </w:r>
      <w:r w:rsidR="006A51F9">
        <w:fldChar w:fldCharType="begin"/>
      </w:r>
      <w:r w:rsidR="006A51F9">
        <w:instrText xml:space="preserve"> REF _Ref189957854 \h\#"0" </w:instrText>
      </w:r>
      <w:r w:rsidR="006A51F9">
        <w:fldChar w:fldCharType="separate"/>
      </w:r>
      <w:r w:rsidR="00C42107">
        <w:t>16</w:t>
      </w:r>
      <w:r w:rsidR="006A51F9">
        <w:fldChar w:fldCharType="end"/>
      </w:r>
      <w:r w:rsidR="006A51F9">
        <w:t xml:space="preserve"> and </w:t>
      </w:r>
      <w:r w:rsidR="006A51F9">
        <w:fldChar w:fldCharType="begin"/>
      </w:r>
      <w:r w:rsidR="006A51F9">
        <w:instrText xml:space="preserve"> REF _Ref189957857 \h\#"0" </w:instrText>
      </w:r>
      <w:r w:rsidR="006A51F9">
        <w:fldChar w:fldCharType="separate"/>
      </w:r>
      <w:r w:rsidR="00C42107">
        <w:t>17</w:t>
      </w:r>
      <w:r w:rsidR="006A51F9">
        <w:fldChar w:fldCharType="end"/>
      </w:r>
      <w:r w:rsidR="006A51F9">
        <w:t xml:space="preserve"> .</w:t>
      </w:r>
      <w:r w:rsidR="006A51F9" w:rsidRPr="006A51F9">
        <w:t xml:space="preserve"> </w:t>
      </w:r>
      <w:r w:rsidR="006A51F9">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rsidR="006A51F9">
        <w:t>. The most practical solution is to position the mesh outside the vacuum chamber,</w:t>
      </w:r>
      <w:r w:rsidR="00475B3F">
        <w:t xml:space="preserve"> </w:t>
      </w:r>
      <w:r w:rsidR="006A51F9">
        <w:t>which could make laser alignment much easier.</w:t>
      </w:r>
      <w:r w:rsidR="006A51F9"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5821" cy="2711866"/>
                    </a:xfrm>
                    <a:prstGeom prst="rect">
                      <a:avLst/>
                    </a:prstGeom>
                  </pic:spPr>
                </pic:pic>
              </a:graphicData>
            </a:graphic>
          </wp:inline>
        </w:drawing>
      </w:r>
    </w:p>
    <w:p w14:paraId="43C241F8" w14:textId="77777777" w:rsidR="00C50B91" w:rsidRDefault="00C50B91" w:rsidP="00C50B91">
      <w:pPr>
        <w:pStyle w:val="Caption"/>
        <w:jc w:val="center"/>
      </w:pPr>
      <w:bookmarkStart w:id="227" w:name="_Ref189957482"/>
      <w:r>
        <w:t xml:space="preserve">Figure </w:t>
      </w:r>
      <w:fldSimple w:instr=" SEQ Figure \* ARABIC ">
        <w:r w:rsidR="00C42107">
          <w:rPr>
            <w:noProof/>
          </w:rPr>
          <w:t>15</w:t>
        </w:r>
      </w:fldSimple>
      <w:bookmarkEnd w:id="227"/>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5"/>
                    <a:stretch>
                      <a:fillRect/>
                    </a:stretch>
                  </pic:blipFill>
                  <pic:spPr>
                    <a:xfrm>
                      <a:off x="0" y="0"/>
                      <a:ext cx="5943600" cy="2733592"/>
                    </a:xfrm>
                    <a:prstGeom prst="rect">
                      <a:avLst/>
                    </a:prstGeom>
                  </pic:spPr>
                </pic:pic>
              </a:graphicData>
            </a:graphic>
          </wp:inline>
        </w:drawing>
      </w:r>
    </w:p>
    <w:p w14:paraId="40DB88F8" w14:textId="77777777" w:rsidR="00C50B91" w:rsidRDefault="00C50B91" w:rsidP="00C50B91">
      <w:pPr>
        <w:pStyle w:val="Caption"/>
      </w:pPr>
      <w:bookmarkStart w:id="228" w:name="_Ref189957854"/>
      <w:r>
        <w:t xml:space="preserve">Figure </w:t>
      </w:r>
      <w:fldSimple w:instr=" SEQ Figure \* ARABIC ">
        <w:r w:rsidR="00C42107">
          <w:rPr>
            <w:noProof/>
          </w:rPr>
          <w:t>16</w:t>
        </w:r>
      </w:fldSimple>
      <w:bookmarkEnd w:id="228"/>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77777777" w:rsidR="00C50B91" w:rsidRPr="00C50B91" w:rsidRDefault="00C50B91" w:rsidP="00C50B91">
      <w:pPr>
        <w:pStyle w:val="Caption"/>
      </w:pPr>
      <w:bookmarkStart w:id="229" w:name="_Ref189957857"/>
      <w:r>
        <w:t xml:space="preserve">Figure </w:t>
      </w:r>
      <w:fldSimple w:instr=" SEQ Figure \* ARABIC ">
        <w:r w:rsidR="00C42107">
          <w:rPr>
            <w:noProof/>
          </w:rPr>
          <w:t>17</w:t>
        </w:r>
      </w:fldSimple>
      <w:bookmarkEnd w:id="229"/>
      <w:r>
        <w:t xml:space="preserve"> </w:t>
      </w:r>
      <w:r w:rsidRPr="00C50B91">
        <w:t>Beam profile for zero-order diffraction pattern at left, center and right of the center</w:t>
      </w:r>
    </w:p>
    <w:p w14:paraId="5FF6550C" w14:textId="77777777" w:rsidR="001D47BE" w:rsidRDefault="006A51F9" w:rsidP="001D47BE">
      <w:pPr>
        <w:rPr>
          <w:b/>
        </w:rPr>
      </w:pPr>
      <w:r w:rsidRPr="006A51F9">
        <w:rPr>
          <w:b/>
        </w:rPr>
        <w:t>Summary</w:t>
      </w:r>
    </w:p>
    <w:p w14:paraId="08298541" w14:textId="77777777" w:rsidR="006A51F9" w:rsidRDefault="00514A6E" w:rsidP="001D47BE">
      <w:r>
        <w: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w:t>
      </w:r>
      <w:r>
        <w:lastRenderedPageBreak/>
        <w:t>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Future work will focus on refining alignment techniques and further stabilizing the laser system against thermal variations.</w:t>
      </w:r>
    </w:p>
    <w:p w14:paraId="3BE9C490" w14:textId="77777777" w:rsidR="00BB36AB" w:rsidRPr="006A51F9" w:rsidRDefault="00BB36AB" w:rsidP="001D47BE">
      <w:pPr>
        <w:rPr>
          <w:b/>
        </w:rPr>
      </w:pPr>
    </w:p>
    <w:p w14:paraId="122699C3" w14:textId="77777777" w:rsidR="00AD3096" w:rsidRPr="00BB36AB" w:rsidRDefault="00AD3096">
      <w:pPr>
        <w:rPr>
          <w:b/>
        </w:rPr>
      </w:pPr>
      <w:r w:rsidRPr="00BB36AB">
        <w:rPr>
          <w:b/>
        </w:rPr>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Xianzi,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Liu, Xianzi,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Dangoisse, D., and P. Glorieux. "The optically pumped formic acid laser." </w:t>
      </w:r>
      <w:r>
        <w:rPr>
          <w:rFonts w:ascii="Arial" w:hAnsi="Arial" w:cs="Arial"/>
          <w:i/>
          <w:iCs/>
          <w:color w:val="222222"/>
          <w:sz w:val="20"/>
          <w:szCs w:val="20"/>
          <w:shd w:val="clear" w:color="auto" w:fill="FFFFFF"/>
        </w:rPr>
        <w:t>Reviews of Infrared and Millimeter Waves: Volume 2 Optically Pumped Far-Infared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Jacobsson, Stellan.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Mukhopadhyay, Indranath, and Shyam Singh. "Optically pumped far infrared molecular lasers: molecular and application aspects." </w:t>
      </w:r>
      <w:r>
        <w:rPr>
          <w:rFonts w:ascii="Arial" w:hAnsi="Arial" w:cs="Arial"/>
          <w:i/>
          <w:iCs/>
          <w:color w:val="222222"/>
          <w:sz w:val="20"/>
          <w:szCs w:val="20"/>
          <w:shd w:val="clear" w:color="auto" w:fill="FFFFFF"/>
        </w:rPr>
        <w:t>Spectrochimica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Deng, Bihe,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2" w:author="Jon Dannenberg" w:date="2025-02-14T15:29:00Z" w:initials="JD">
    <w:p w14:paraId="574EDDAC" w14:textId="52AEDF91" w:rsidR="000523BB" w:rsidRDefault="000523BB">
      <w:pPr>
        <w:pStyle w:val="CommentText"/>
      </w:pPr>
      <w:r>
        <w:rPr>
          <w:rStyle w:val="CommentReference"/>
        </w:rPr>
        <w:annotationRef/>
      </w:r>
      <w:r>
        <w:t>I’d probably change “Gas pump to “vaccum pump” and “air valve” to “isolation valve”</w:t>
      </w:r>
    </w:p>
  </w:comment>
  <w:comment w:id="127" w:author="Jon Dannenberg" w:date="2025-02-14T15:30:00Z" w:initials="JD">
    <w:p w14:paraId="6BB05B9D" w14:textId="692945B9" w:rsidR="000523BB" w:rsidRDefault="000523BB">
      <w:pPr>
        <w:pStyle w:val="CommentText"/>
      </w:pPr>
      <w:r>
        <w:rPr>
          <w:rStyle w:val="CommentReference"/>
        </w:rPr>
        <w:annotationRef/>
      </w:r>
      <w:r>
        <w:t>Change the capitalization of “Laser” to “laser”</w:t>
      </w:r>
    </w:p>
  </w:comment>
  <w:comment w:id="195" w:author="Jon Dannenberg" w:date="2025-02-14T16:03:00Z" w:initials="JD">
    <w:p w14:paraId="625935C3" w14:textId="390D5B9F" w:rsidR="00455930" w:rsidRDefault="00455930">
      <w:pPr>
        <w:pStyle w:val="CommentText"/>
      </w:pPr>
      <w:r>
        <w:rPr>
          <w:rStyle w:val="CommentReference"/>
        </w:rPr>
        <w:annotationRef/>
      </w:r>
      <w:r>
        <w:t>Change “threaded” to “corregated”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4EDDAC" w15:done="0"/>
  <w15:commentEx w15:paraId="6BB05B9D" w15:done="0"/>
  <w15:commentEx w15:paraId="625935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80D983" w16cex:dateUtc="2025-02-14T23:29:00Z"/>
  <w16cex:commentExtensible w16cex:durableId="1AD27471" w16cex:dateUtc="2025-02-14T23:30:00Z"/>
  <w16cex:commentExtensible w16cex:durableId="3598ADFE" w16cex:dateUtc="2025-02-1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4EDDAC" w16cid:durableId="2680D983"/>
  <w16cid:commentId w16cid:paraId="6BB05B9D" w16cid:durableId="1AD27471"/>
  <w16cid:commentId w16cid:paraId="625935C3" w16cid:durableId="3598AD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9750517">
    <w:abstractNumId w:val="0"/>
  </w:num>
  <w:num w:numId="2" w16cid:durableId="16272701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E7BDE"/>
    <w:rsid w:val="00115D34"/>
    <w:rsid w:val="0014018D"/>
    <w:rsid w:val="00161E56"/>
    <w:rsid w:val="00164522"/>
    <w:rsid w:val="00173D52"/>
    <w:rsid w:val="001A6036"/>
    <w:rsid w:val="001B03A2"/>
    <w:rsid w:val="001B51AF"/>
    <w:rsid w:val="001B75A7"/>
    <w:rsid w:val="001C232F"/>
    <w:rsid w:val="001C4798"/>
    <w:rsid w:val="001D298A"/>
    <w:rsid w:val="001D47BE"/>
    <w:rsid w:val="001E7086"/>
    <w:rsid w:val="001F0985"/>
    <w:rsid w:val="00217B83"/>
    <w:rsid w:val="00284547"/>
    <w:rsid w:val="0029209C"/>
    <w:rsid w:val="002A38DC"/>
    <w:rsid w:val="002B3EC9"/>
    <w:rsid w:val="002D6958"/>
    <w:rsid w:val="00311E74"/>
    <w:rsid w:val="00313CA0"/>
    <w:rsid w:val="00327EFE"/>
    <w:rsid w:val="003418C2"/>
    <w:rsid w:val="00352884"/>
    <w:rsid w:val="00364891"/>
    <w:rsid w:val="003738A5"/>
    <w:rsid w:val="003778BF"/>
    <w:rsid w:val="00377FF5"/>
    <w:rsid w:val="003B421E"/>
    <w:rsid w:val="003D0FA3"/>
    <w:rsid w:val="004051B8"/>
    <w:rsid w:val="00407EAC"/>
    <w:rsid w:val="0041437C"/>
    <w:rsid w:val="00421170"/>
    <w:rsid w:val="00424D7B"/>
    <w:rsid w:val="00443BD7"/>
    <w:rsid w:val="00447C27"/>
    <w:rsid w:val="00451443"/>
    <w:rsid w:val="00455930"/>
    <w:rsid w:val="00475B3F"/>
    <w:rsid w:val="004801A3"/>
    <w:rsid w:val="004A2911"/>
    <w:rsid w:val="004B60C4"/>
    <w:rsid w:val="004B67CF"/>
    <w:rsid w:val="004E20B2"/>
    <w:rsid w:val="00514A6E"/>
    <w:rsid w:val="00517788"/>
    <w:rsid w:val="00530348"/>
    <w:rsid w:val="00545383"/>
    <w:rsid w:val="00552F2B"/>
    <w:rsid w:val="005A0FEC"/>
    <w:rsid w:val="005B3B8E"/>
    <w:rsid w:val="005C5E3A"/>
    <w:rsid w:val="005E7032"/>
    <w:rsid w:val="005F16B3"/>
    <w:rsid w:val="00605AC7"/>
    <w:rsid w:val="00624F13"/>
    <w:rsid w:val="006433DD"/>
    <w:rsid w:val="00644A4E"/>
    <w:rsid w:val="006654CB"/>
    <w:rsid w:val="00676C41"/>
    <w:rsid w:val="0068290E"/>
    <w:rsid w:val="006863E6"/>
    <w:rsid w:val="00693724"/>
    <w:rsid w:val="006A51F9"/>
    <w:rsid w:val="006E43A8"/>
    <w:rsid w:val="006F36DD"/>
    <w:rsid w:val="006F530A"/>
    <w:rsid w:val="00701FF4"/>
    <w:rsid w:val="00704921"/>
    <w:rsid w:val="0073010F"/>
    <w:rsid w:val="0074013E"/>
    <w:rsid w:val="007776E6"/>
    <w:rsid w:val="00783585"/>
    <w:rsid w:val="007A3154"/>
    <w:rsid w:val="007B2496"/>
    <w:rsid w:val="007B25F2"/>
    <w:rsid w:val="007B2B04"/>
    <w:rsid w:val="007B3FFA"/>
    <w:rsid w:val="007D52F9"/>
    <w:rsid w:val="0080210B"/>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480D"/>
    <w:rsid w:val="009D0B5A"/>
    <w:rsid w:val="00A321C1"/>
    <w:rsid w:val="00A41483"/>
    <w:rsid w:val="00A41B2C"/>
    <w:rsid w:val="00A52F92"/>
    <w:rsid w:val="00A661C1"/>
    <w:rsid w:val="00A85ED9"/>
    <w:rsid w:val="00A97BC6"/>
    <w:rsid w:val="00AA0068"/>
    <w:rsid w:val="00AA1741"/>
    <w:rsid w:val="00AA7FC8"/>
    <w:rsid w:val="00AB2C7D"/>
    <w:rsid w:val="00AD3096"/>
    <w:rsid w:val="00B03119"/>
    <w:rsid w:val="00B12549"/>
    <w:rsid w:val="00B30B96"/>
    <w:rsid w:val="00B61040"/>
    <w:rsid w:val="00BB36AB"/>
    <w:rsid w:val="00BC7BD4"/>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4E00"/>
    <w:rsid w:val="00D35649"/>
    <w:rsid w:val="00D36666"/>
    <w:rsid w:val="00D44D87"/>
    <w:rsid w:val="00D63CD3"/>
    <w:rsid w:val="00DA11FB"/>
    <w:rsid w:val="00DA664E"/>
    <w:rsid w:val="00DD313A"/>
    <w:rsid w:val="00E01533"/>
    <w:rsid w:val="00E14F92"/>
    <w:rsid w:val="00E27906"/>
    <w:rsid w:val="00E539FB"/>
    <w:rsid w:val="00E765CF"/>
    <w:rsid w:val="00E90F0D"/>
    <w:rsid w:val="00E94B9D"/>
    <w:rsid w:val="00E95131"/>
    <w:rsid w:val="00EA6295"/>
    <w:rsid w:val="00EB29B9"/>
    <w:rsid w:val="00F21F93"/>
    <w:rsid w:val="00F307C8"/>
    <w:rsid w:val="00F553E2"/>
    <w:rsid w:val="00F64214"/>
    <w:rsid w:val="00F87E8D"/>
    <w:rsid w:val="00FA707E"/>
    <w:rsid w:val="00FB6EAD"/>
    <w:rsid w:val="00FD121D"/>
    <w:rsid w:val="00FD38D7"/>
    <w:rsid w:val="00FE2B72"/>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microsoft.com/office/2018/08/relationships/commentsExtensible" Target="commentsExtensible.xm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6/09/relationships/commentsIds" Target="commentsIds.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2C4EE-64A1-4563-853E-621858BCC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13</Pages>
  <Words>3839</Words>
  <Characters>21884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25672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Jon Dannenberg</cp:lastModifiedBy>
  <cp:revision>38</cp:revision>
  <dcterms:created xsi:type="dcterms:W3CDTF">2025-01-19T13:25:00Z</dcterms:created>
  <dcterms:modified xsi:type="dcterms:W3CDTF">2025-02-15T00:04:00Z</dcterms:modified>
</cp:coreProperties>
</file>