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5F7D2" w14:textId="5BE74A23" w:rsidR="003778BF" w:rsidRPr="003778BF" w:rsidRDefault="00756841" w:rsidP="00053FD3">
      <w:pPr>
        <w:jc w:val="center"/>
        <w:rPr>
          <w:b/>
          <w:sz w:val="24"/>
        </w:rPr>
      </w:pPr>
      <w:commentRangeStart w:id="0"/>
      <w:del w:id="1" w:author="mmwave" w:date="2025-06-14T16:39:00Z">
        <w:r w:rsidDel="00D66E09">
          <w:rPr>
            <w:b/>
            <w:sz w:val="24"/>
          </w:rPr>
          <w:delText>Optimizing</w:delText>
        </w:r>
      </w:del>
      <w:bookmarkStart w:id="2" w:name="OLE_LINK1"/>
      <w:bookmarkStart w:id="3" w:name="OLE_LINK2"/>
      <w:del w:id="4" w:author="mmwave" w:date="2025-06-14T16:51:00Z">
        <w:r w:rsidDel="00053FD3">
          <w:rPr>
            <w:b/>
            <w:sz w:val="24"/>
          </w:rPr>
          <w:delText xml:space="preserve"> </w:delText>
        </w:r>
      </w:del>
      <w:del w:id="5" w:author="mmwave" w:date="2025-06-14T16:52:00Z">
        <w:r w:rsidDel="00053FD3">
          <w:rPr>
            <w:b/>
            <w:sz w:val="24"/>
          </w:rPr>
          <w:delText xml:space="preserve">beam profile </w:delText>
        </w:r>
      </w:del>
      <w:del w:id="6" w:author="mmwave" w:date="2025-06-14T16:54:00Z">
        <w:r w:rsidDel="00053FD3">
          <w:rPr>
            <w:b/>
            <w:sz w:val="24"/>
          </w:rPr>
          <w:delText>for FIR laser</w:delText>
        </w:r>
        <w:commentRangeEnd w:id="0"/>
        <w:r w:rsidR="004C0136" w:rsidDel="00053FD3">
          <w:rPr>
            <w:rStyle w:val="CommentReference"/>
          </w:rPr>
          <w:commentReference w:id="0"/>
        </w:r>
      </w:del>
      <w:ins w:id="7" w:author="mmwave" w:date="2025-06-14T16:55:00Z">
        <w:r w:rsidR="00053FD3" w:rsidRPr="00053FD3">
          <w:rPr>
            <w:b/>
            <w:sz w:val="24"/>
          </w:rPr>
          <w:t xml:space="preserve"> </w:t>
        </w:r>
        <w:r w:rsidR="00053FD3">
          <w:rPr>
            <w:b/>
            <w:sz w:val="24"/>
          </w:rPr>
          <w:t xml:space="preserve">The </w:t>
        </w:r>
        <w:proofErr w:type="gramStart"/>
        <w:r w:rsidR="00053FD3">
          <w:rPr>
            <w:b/>
            <w:sz w:val="24"/>
          </w:rPr>
          <w:t>optical  alignment</w:t>
        </w:r>
        <w:proofErr w:type="gramEnd"/>
        <w:r w:rsidR="00053FD3">
          <w:rPr>
            <w:b/>
            <w:sz w:val="24"/>
          </w:rPr>
          <w:t xml:space="preserve"> and real-time feedback control for FIR laser </w:t>
        </w:r>
      </w:ins>
      <w:ins w:id="8" w:author="mmwave" w:date="2025-06-14T16:52:00Z">
        <w:r w:rsidR="00053FD3">
          <w:rPr>
            <w:b/>
            <w:sz w:val="24"/>
          </w:rPr>
          <w:t>on High-</w:t>
        </w:r>
      </w:ins>
      <m:oMath>
        <m:sSub>
          <m:sSubPr>
            <m:ctrlPr>
              <w:ins w:id="9" w:author="mmwave" w:date="2025-06-14T16:54:00Z">
                <w:rPr>
                  <w:rFonts w:ascii="Cambria Math" w:hAnsi="Cambria Math"/>
                  <w:b/>
                  <w:i/>
                  <w:sz w:val="24"/>
                </w:rPr>
              </w:ins>
            </m:ctrlPr>
          </m:sSubPr>
          <m:e>
            <m:r>
              <w:ins w:id="10" w:author="mmwave" w:date="2025-06-14T16:54:00Z">
                <m:rPr>
                  <m:sty m:val="bi"/>
                </m:rPr>
                <w:rPr>
                  <w:rFonts w:ascii="Cambria Math" w:hAnsi="Cambria Math"/>
                  <w:sz w:val="24"/>
                </w:rPr>
                <m:t>k</m:t>
              </w:ins>
            </m:r>
          </m:e>
          <m:sub>
            <m:r>
              <w:ins w:id="11" w:author="mmwave" w:date="2025-06-14T16:54:00Z">
                <m:rPr>
                  <m:sty m:val="bi"/>
                </m:rPr>
                <w:rPr>
                  <w:rFonts w:ascii="Cambria Math" w:hAnsi="Cambria Math"/>
                  <w:sz w:val="24"/>
                </w:rPr>
                <m:t>θ</m:t>
              </w:ins>
            </m:r>
          </m:sub>
        </m:sSub>
        <m:r>
          <w:ins w:id="12" w:author="mmwave" w:date="2025-06-14T16:54:00Z">
            <m:rPr>
              <m:sty m:val="bi"/>
            </m:rPr>
            <w:rPr>
              <w:rFonts w:ascii="Cambria Math" w:hAnsi="Cambria Math"/>
              <w:sz w:val="24"/>
            </w:rPr>
            <m:t xml:space="preserve"> </m:t>
          </w:ins>
        </m:r>
      </m:oMath>
      <w:ins w:id="13" w:author="mmwave" w:date="2025-06-14T16:52:00Z">
        <w:r w:rsidR="00053FD3">
          <w:rPr>
            <w:b/>
            <w:sz w:val="24"/>
          </w:rPr>
          <w:t>scatterin</w:t>
        </w:r>
      </w:ins>
      <w:ins w:id="14" w:author="mmwave" w:date="2025-06-14T16:53:00Z">
        <w:r w:rsidR="00053FD3">
          <w:rPr>
            <w:b/>
            <w:sz w:val="24"/>
          </w:rPr>
          <w:t xml:space="preserve">g </w:t>
        </w:r>
      </w:ins>
      <w:ins w:id="15" w:author="mmwave" w:date="2025-06-14T16:54:00Z">
        <w:r w:rsidR="00053FD3">
          <w:rPr>
            <w:b/>
            <w:sz w:val="24"/>
          </w:rPr>
          <w:t>system</w:t>
        </w:r>
      </w:ins>
    </w:p>
    <w:bookmarkEnd w:id="2"/>
    <w:bookmarkEnd w:id="3"/>
    <w:p w14:paraId="00F0F1EF" w14:textId="77777777" w:rsidR="00164522" w:rsidRPr="00514A6E" w:rsidRDefault="00514A6E">
      <w:pPr>
        <w:rPr>
          <w:b/>
        </w:rPr>
      </w:pPr>
      <w:r w:rsidRPr="00514A6E">
        <w:rPr>
          <w:b/>
        </w:rPr>
        <w:t>Abstract</w:t>
      </w:r>
    </w:p>
    <w:p w14:paraId="367E0B9B" w14:textId="1A7D9564" w:rsidR="00514A6E" w:rsidDel="00DB35E5" w:rsidRDefault="00426997">
      <w:pPr>
        <w:jc w:val="both"/>
        <w:rPr>
          <w:del w:id="16" w:author="Yilun Zhu" w:date="2025-02-26T01:45:00Z"/>
        </w:rPr>
      </w:pPr>
      <w:ins w:id="17" w:author="Yilun Zhu" w:date="2025-02-26T01:45:00Z">
        <w:del w:id="18" w:author="mmwave" w:date="2025-06-15T13:45:00Z">
          <w:r w:rsidRPr="00426997" w:rsidDel="00DB35E5">
            <w:delText>This study presents a systematic approach to enhancing FIR laser beam profiles through optimized mirror alignment, precise cavity length tuning, and real-time feedback control.  A high-power CO₂ laser serves as the pump source, with its alignment to the waveguide axis ensured using a HeNe reference laser.  The sensitivity of FIR beam profiles to minor optical misalignments and thermal expansion is analyzed, revealing that even a 0.1° deviation significantly impacts beam stability.</w:delText>
          </w:r>
        </w:del>
      </w:ins>
      <w:ins w:id="19" w:author="Yilun Zhu" w:date="2025-02-26T01:48:00Z">
        <w:del w:id="20" w:author="mmwave" w:date="2025-06-15T13:45:00Z">
          <w:r w:rsidDel="00DB35E5">
            <w:delText xml:space="preserve"> </w:delText>
          </w:r>
        </w:del>
      </w:ins>
      <w:ins w:id="21" w:author="Yilun Zhu" w:date="2025-02-26T01:45:00Z">
        <w:del w:id="22" w:author="mmwave" w:date="2025-06-15T13:45:00Z">
          <w:r w:rsidRPr="00426997" w:rsidDel="00DB35E5">
            <w:delText>To address this, a feedback control system integrating a stepper motor and power monitoring algorithm is implemented, enabling dynamic cavity length adjustments to maintain optimal output power</w:delText>
          </w:r>
        </w:del>
      </w:ins>
      <w:ins w:id="23" w:author="Yilun Zhu" w:date="2025-02-26T01:48:00Z">
        <w:del w:id="24" w:author="mmwave" w:date="2025-06-15T13:45:00Z">
          <w:r w:rsidDel="00DB35E5">
            <w:delText xml:space="preserve"> </w:delText>
          </w:r>
          <w:r w:rsidRPr="00426997" w:rsidDel="00DB35E5">
            <w:rPr>
              <w:highlight w:val="yellow"/>
              <w:rPrChange w:id="25" w:author="Yilun Zhu" w:date="2025-02-26T01:49:00Z">
                <w:rPr/>
              </w:rPrChange>
            </w:rPr>
            <w:delText xml:space="preserve">[Please address the </w:delText>
          </w:r>
        </w:del>
      </w:ins>
      <w:commentRangeStart w:id="26"/>
      <w:ins w:id="27" w:author="Yilun Zhu" w:date="2025-02-26T01:49:00Z">
        <w:del w:id="28" w:author="mmwave" w:date="2025-06-15T13:45:00Z">
          <w:r w:rsidRPr="00426997" w:rsidDel="00DB35E5">
            <w:rPr>
              <w:highlight w:val="yellow"/>
              <w:rPrChange w:id="29" w:author="Yilun Zhu" w:date="2025-02-26T01:49:00Z">
                <w:rPr/>
              </w:rPrChange>
            </w:rPr>
            <w:delText>improvements</w:delText>
          </w:r>
        </w:del>
      </w:ins>
      <w:commentRangeEnd w:id="26"/>
      <w:del w:id="30" w:author="mmwave" w:date="2025-06-15T13:45:00Z">
        <w:r w:rsidR="008227D1" w:rsidDel="00DB35E5">
          <w:rPr>
            <w:rStyle w:val="CommentReference"/>
          </w:rPr>
          <w:commentReference w:id="26"/>
        </w:r>
      </w:del>
      <w:ins w:id="31" w:author="Yilun Zhu" w:date="2025-02-26T01:48:00Z">
        <w:del w:id="32" w:author="mmwave" w:date="2025-06-15T13:45:00Z">
          <w:r w:rsidRPr="00426997" w:rsidDel="00DB35E5">
            <w:rPr>
              <w:highlight w:val="yellow"/>
              <w:rPrChange w:id="33" w:author="Yilun Zhu" w:date="2025-02-26T01:49:00Z">
                <w:rPr/>
              </w:rPrChange>
            </w:rPr>
            <w:delText>]</w:delText>
          </w:r>
        </w:del>
      </w:ins>
      <w:ins w:id="34" w:author="Yilun Zhu" w:date="2025-02-26T01:45:00Z">
        <w:del w:id="35" w:author="mmwave" w:date="2025-06-15T13:45:00Z">
          <w:r w:rsidRPr="00426997" w:rsidDel="00DB35E5">
            <w:delText>.  Additionally, a newly examined laser setup demonstrates a strong correlation between beam intensity and profile, further improving optical alignment feasibility.</w:delText>
          </w:r>
        </w:del>
      </w:ins>
      <w:ins w:id="36" w:author="Yilun Zhu" w:date="2025-02-26T01:48:00Z">
        <w:del w:id="37" w:author="mmwave" w:date="2025-06-15T13:45:00Z">
          <w:r w:rsidDel="00DB35E5">
            <w:delText xml:space="preserve"> </w:delText>
          </w:r>
        </w:del>
      </w:ins>
      <w:ins w:id="38" w:author="Yilun Zhu" w:date="2025-02-26T01:45:00Z">
        <w:del w:id="39" w:author="mmwave" w:date="2025-06-15T13:45:00Z">
          <w:r w:rsidRPr="00426997" w:rsidDel="00DB35E5">
            <w:delText>These advancements contribute to more stable and reliable FIR laser diagnostics for studying electron turbulence in tokamak plasmas, ultimately supporting fusion reactor physics research.</w:delText>
          </w:r>
        </w:del>
      </w:ins>
      <w:del w:id="40" w:author="Yilun Zhu" w:date="2025-02-26T01:45:00Z">
        <w:r w:rsidR="00514A6E" w:rsidDel="00426997">
          <w:delText xml:space="preserve">This study presents a systematic approach to improving FIR laser beam profiles through optimized mirror alignment, cavity length tuning, and real-time feedback control. A high-power CO₂ laser is used to pump the FIR laser, and its alignment with the waveguide axis is ensured using a HeNe reference laser. The sensitivity of FIR beam profiles to minor optical misalignments and thermal expansion is analyzed, demonstrating that even a 0.1° deviation significantly affects beam stability. A feedback control system, integrating a stepper motor and a power monitoring algorithm, is implemented to dynamically adjust cavity length and maintain optimal output power. </w:delText>
        </w:r>
        <w:r w:rsidR="001D7F6E" w:rsidDel="00426997">
          <w:delText>Additionally, a new setup of the laser is examined, which exhibit high relationship with the beam intensity and beam profile, help to increase the feasibility of optical alignment</w:delText>
        </w:r>
        <w:r w:rsidR="00514A6E" w:rsidDel="00426997">
          <w:delText>.</w:delText>
        </w:r>
        <w:r w:rsidR="00514A6E" w:rsidRPr="00514A6E" w:rsidDel="00426997">
          <w:delText xml:space="preserve"> These </w:delText>
        </w:r>
        <w:r w:rsidR="00514A6E" w:rsidDel="00426997">
          <w:delText>implements</w:delText>
        </w:r>
        <w:r w:rsidR="00514A6E" w:rsidRPr="00514A6E" w:rsidDel="00426997">
          <w:delText xml:space="preserve"> contribute to more stable and reliable FIR laser diagnostics for studying electron turbulence in tokamak plasmas, ultimately supporting the </w:delText>
        </w:r>
        <w:r w:rsidR="00514A6E" w:rsidDel="00426997">
          <w:delText xml:space="preserve">physics study in </w:delText>
        </w:r>
        <w:r w:rsidR="00514A6E" w:rsidRPr="00514A6E" w:rsidDel="00426997">
          <w:delText>fusion reactors.</w:delText>
        </w:r>
      </w:del>
    </w:p>
    <w:p w14:paraId="5ED8CD81" w14:textId="0920784B" w:rsidR="00DB35E5" w:rsidRDefault="00DB35E5">
      <w:pPr>
        <w:jc w:val="both"/>
        <w:rPr>
          <w:ins w:id="41" w:author="mmwave" w:date="2025-06-15T13:45:00Z"/>
        </w:rPr>
        <w:pPrChange w:id="42" w:author="Yilun Zhu" w:date="2025-02-26T01:46:00Z">
          <w:pPr/>
        </w:pPrChange>
      </w:pPr>
      <w:ins w:id="43" w:author="mmwave" w:date="2025-06-15T13:45:00Z">
        <w:r w:rsidRPr="00DB35E5">
          <w:t>This study presents a systematic approach to improving FIR laser beam profiles through optimized mirror alignment, precise cavity length tuning, and real-time feedback control. A high-power CO₂ laser serves as the pump source, with its alignment to the waveguide axis verified using a HeNe reference laser. The sensitivity of FIR beam intensity to pump gas pressure and thermal expansion is analyzed, showing that even a 1 </w:t>
        </w:r>
        <w:proofErr w:type="spellStart"/>
        <w:r w:rsidRPr="00DB35E5">
          <w:t>μm</w:t>
        </w:r>
        <w:proofErr w:type="spellEnd"/>
        <w:r w:rsidRPr="00DB35E5">
          <w:t xml:space="preserve"> thermal expansion of the cavity can significantly affect beam stability. To mitigate this, a feedback control system integrating a stepper motor and power-monitoring algorithm is implemented, enabling dynamic cavity length adjustments to maintain stable output power at approximately 30 mW. Reliable operation is further achieved by applying high formic acid gas pressure (&gt;190 mTorr) within the laser cavity. These advancements contribute to more stable and accurate FIR laser diagnostics for investigating electron turbulence in tokamak plasmas, ultimately supporting progress in fusion reactor physics.</w:t>
        </w:r>
      </w:ins>
    </w:p>
    <w:p w14:paraId="0A9E1BC0" w14:textId="77777777" w:rsidR="00426997" w:rsidRDefault="00426997">
      <w:pPr>
        <w:jc w:val="both"/>
        <w:rPr>
          <w:ins w:id="44" w:author="Yilun Zhu" w:date="2025-02-26T01:45:00Z"/>
        </w:rPr>
        <w:pPrChange w:id="45" w:author="Yilun Zhu" w:date="2025-02-26T01:46:00Z">
          <w:pPr/>
        </w:pPrChange>
      </w:pPr>
    </w:p>
    <w:p w14:paraId="1C90127A" w14:textId="77777777" w:rsidR="00FD121D" w:rsidRPr="000E7BDE" w:rsidRDefault="00164522">
      <w:pPr>
        <w:rPr>
          <w:b/>
        </w:rPr>
      </w:pPr>
      <w:r w:rsidRPr="000E7BDE">
        <w:rPr>
          <w:b/>
        </w:rPr>
        <w:t xml:space="preserve">Introduction </w:t>
      </w:r>
      <w:bookmarkStart w:id="46" w:name="_GoBack"/>
      <w:bookmarkEnd w:id="46"/>
    </w:p>
    <w:p w14:paraId="5E21971A" w14:textId="3A6173D6" w:rsidR="00AD3096" w:rsidRDefault="00AD3096" w:rsidP="00426997">
      <w:pPr>
        <w:rPr>
          <w:ins w:id="47" w:author="Yilun Zhu" w:date="2025-02-26T01:53:00Z"/>
        </w:rPr>
      </w:pPr>
      <w:r w:rsidRPr="00AD3096">
        <w:t>Electron turbulence</w:t>
      </w:r>
      <w:ins w:id="48" w:author="Yilun Zhu" w:date="2025-02-26T01:52:00Z">
        <w:r w:rsidR="00426997">
          <w:t xml:space="preserve"> and transport</w:t>
        </w:r>
      </w:ins>
      <w:r w:rsidRPr="00AD3096">
        <w:t xml:space="preserve"> is </w:t>
      </w:r>
      <w:ins w:id="49" w:author="Yilun Zhu" w:date="2025-02-26T01:52:00Z">
        <w:r w:rsidR="00426997">
          <w:t>one of the top-level priority tokamak research</w:t>
        </w:r>
      </w:ins>
      <w:ins w:id="50" w:author="Yilun Zhu" w:date="2025-02-26T01:53:00Z">
        <w:r w:rsidR="00426997">
          <w:t xml:space="preserve"> </w:t>
        </w:r>
      </w:ins>
      <w:del w:id="51" w:author="Yilun Zhu" w:date="2025-02-26T01:53:00Z">
        <w:r w:rsidRPr="00AD3096" w:rsidDel="00426997">
          <w:delText xml:space="preserve">crucial in tokamak research </w:delText>
        </w:r>
      </w:del>
      <w:r w:rsidRPr="00AD3096">
        <w:t>because it significantly impacts the energy transport within the plasma, often contributing more than ion turbulence, and directly affects the overall efficiency of fusion reactions by causing significant heat loss through the rapid movement of electrons within the plasma</w:t>
      </w:r>
      <w:r>
        <w:rPr>
          <w:vertAlign w:val="superscript"/>
        </w:rPr>
        <w:t>1</w:t>
      </w:r>
      <w:r>
        <w:t xml:space="preserve">. </w:t>
      </w:r>
      <w:r w:rsidR="00424D7B">
        <w:lastRenderedPageBreak/>
        <w:t>U</w:t>
      </w:r>
      <w:r w:rsidRPr="00AD3096">
        <w:t>nderstanding and mitigating electron turbulence is key to achieving successful fusion in a tokamak device</w:t>
      </w:r>
      <w:r>
        <w:t xml:space="preserve">. The high-k scattering system </w:t>
      </w:r>
      <w:r w:rsidR="00D34E00">
        <w:t>uses</w:t>
      </w:r>
      <w:r>
        <w:t xml:space="preserve"> a scattering process to measure small-scale fluctuations in plasma density. As the high-k wave</w:t>
      </w:r>
      <w:r w:rsidR="00D34E00">
        <w:t>s are</w:t>
      </w:r>
      <w:r>
        <w:t xml:space="preserve"> launch</w:t>
      </w:r>
      <w:r w:rsidR="00D34E00">
        <w:t>ed</w:t>
      </w:r>
      <w:r>
        <w:t xml:space="preserve"> into </w:t>
      </w:r>
      <w:r w:rsidR="00D34E00">
        <w:t xml:space="preserve">the </w:t>
      </w:r>
      <w:r w:rsidR="00C00534">
        <w:t>plasma</w:t>
      </w:r>
      <w:r w:rsidR="00D34E00">
        <w:t>,</w:t>
      </w:r>
      <w:r w:rsidR="00962649">
        <w:t xml:space="preserve"> scattering signal</w:t>
      </w:r>
      <w:r w:rsidR="00D34E00">
        <w:t>s</w:t>
      </w:r>
      <w:r w:rsidR="00962649">
        <w:t xml:space="preserve"> from </w:t>
      </w:r>
      <w:r w:rsidR="00D34E00">
        <w:t xml:space="preserve">specific </w:t>
      </w:r>
      <w:r w:rsidR="00962649">
        <w:t>angle</w:t>
      </w:r>
      <w:r w:rsidR="00D34E00">
        <w:t>s are received</w:t>
      </w:r>
      <w:r w:rsidR="00962649">
        <w:t xml:space="preserve">, </w:t>
      </w:r>
      <w:r w:rsidR="00D34E00">
        <w:t xml:space="preserve">and </w:t>
      </w:r>
      <w:r w:rsidR="00962649">
        <w:t>the fluctuation intensity c</w:t>
      </w:r>
      <w:r w:rsidR="00D34E00">
        <w:t>an</w:t>
      </w:r>
      <w:r w:rsidR="00962649">
        <w:t xml:space="preserve"> be determined where the </w:t>
      </w:r>
      <w:r w:rsidR="00C00534">
        <w:t>fluctuation wavelength satisfies the Bragg condition k = 2</w:t>
      </w:r>
      <w:r w:rsidR="00962649">
        <w:t>k</w:t>
      </w:r>
      <w:r w:rsidR="00962649">
        <w:rPr>
          <w:vertAlign w:val="subscript"/>
        </w:rPr>
        <w:t>i</w:t>
      </w:r>
      <w:r w:rsidR="00962649">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r w:rsidR="00962649">
        <w:t>),</w:t>
      </w:r>
      <w:r w:rsidR="00C00534">
        <w:t xml:space="preserve"> </w:t>
      </w:r>
      <w:r w:rsidR="00962649">
        <w:t>here</w:t>
      </w:r>
      <w:r w:rsidR="00C00534" w:rsidRPr="00C00534">
        <w:t xml:space="preserve"> k is the fluctuation wavenumber, </w:t>
      </w:r>
      <w:proofErr w:type="spellStart"/>
      <w:r w:rsidR="00C00534" w:rsidRPr="00C00534">
        <w:t>k</w:t>
      </w:r>
      <w:r w:rsidR="00C00534" w:rsidRPr="00C00534">
        <w:rPr>
          <w:vertAlign w:val="subscript"/>
        </w:rPr>
        <w:t>i</w:t>
      </w:r>
      <w:proofErr w:type="spellEnd"/>
      <w:r w:rsidR="00C00534" w:rsidRPr="00C00534">
        <w:t xml:space="preserve"> is the incident wavenumber, and </w:t>
      </w:r>
      <w:proofErr w:type="spellStart"/>
      <w:r w:rsidR="00C00534" w:rsidRPr="00C00534">
        <w:t>θ</w:t>
      </w:r>
      <w:r w:rsidR="00C00534" w:rsidRPr="00C00534">
        <w:rPr>
          <w:vertAlign w:val="subscript"/>
        </w:rPr>
        <w:t>s</w:t>
      </w:r>
      <w:proofErr w:type="spellEnd"/>
      <w:r w:rsidR="00C00534" w:rsidRPr="00C00534">
        <w:t xml:space="preserve"> is the scattering angle</w:t>
      </w:r>
      <w:r w:rsidR="00962649">
        <w:t xml:space="preserve"> between the incident beam path and the receive beam path</w:t>
      </w:r>
      <w:r w:rsidR="00C00534" w:rsidRPr="00C00534">
        <w:t>.</w:t>
      </w:r>
      <w:r w:rsidR="00962649">
        <w:t xml:space="preserve"> </w:t>
      </w:r>
    </w:p>
    <w:p w14:paraId="2057BD0E" w14:textId="2E63076A" w:rsidR="00426997" w:rsidRPr="00426997" w:rsidRDefault="00426997">
      <w:pPr>
        <w:jc w:val="both"/>
        <w:rPr>
          <w:ins w:id="52" w:author="Yilun Zhu" w:date="2025-02-26T01:53:00Z"/>
        </w:rPr>
        <w:pPrChange w:id="53" w:author="Yilun Zhu" w:date="2025-02-26T01:55:00Z">
          <w:pPr/>
        </w:pPrChange>
      </w:pPr>
      <w:ins w:id="54" w:author="Yilun Zhu" w:date="2025-02-26T01:53:00Z">
        <w:r w:rsidRPr="00426997">
          <w:t>Electron turbulence and transport are top-priority research areas in tokamak studies due to their critical impact on energy transport within the plasma. Electron turbulence often contributes more to energy loss than ion turbulence, directly affecting the efficiency of fusion reactions by causing significant heat loss through rapid electron movement. Understanding and mitigating electron turbulence is essential for achieving successful fusion in a tokamak device</w:t>
        </w:r>
      </w:ins>
      <w:ins w:id="55" w:author="Yilun Zhu" w:date="2025-02-26T01:55:00Z">
        <w:r w:rsidR="004E1F20">
          <w:t xml:space="preserve">. </w:t>
        </w:r>
      </w:ins>
      <w:ins w:id="56" w:author="Yilun Zhu" w:date="2025-02-26T01:53:00Z">
        <w:r w:rsidRPr="00426997">
          <w:t>The high-k scattering system is a diagnostic tool used to measure small-scale fluctuations in plasma density through a scattering process. In this system, high-k waves are launched into the plasma, and scattering signals from specific angles are detected. The fluctuation intensity is determined based on the Bragg condition</w:t>
        </w:r>
      </w:ins>
      <w:ins w:id="57" w:author="Yilun Zhu" w:date="2025-02-26T01:54:00Z">
        <w:r>
          <w:t xml:space="preserve"> k = 2k</w:t>
        </w:r>
        <w:r>
          <w:rPr>
            <w:vertAlign w:val="subscript"/>
          </w:rPr>
          <w:t>i</w:t>
        </w:r>
        <w:r>
          <w:t>sin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s</m:t>
              </m:r>
            </m:sub>
          </m:sSub>
          <m:r>
            <m:rPr>
              <m:sty m:val="p"/>
            </m:rPr>
            <w:rPr>
              <w:rFonts w:ascii="Cambria Math" w:hAnsi="Cambria Math"/>
            </w:rPr>
            <m:t>/2</m:t>
          </m:r>
        </m:oMath>
        <w:proofErr w:type="gramStart"/>
        <w:r>
          <w:t>),</w:t>
        </w:r>
      </w:ins>
      <w:ins w:id="58" w:author="Yilun Zhu" w:date="2025-02-26T01:53:00Z">
        <w:r w:rsidRPr="00426997">
          <w:t>where</w:t>
        </w:r>
        <w:proofErr w:type="gramEnd"/>
        <w:r w:rsidRPr="00426997">
          <w:t xml:space="preserve"> k is the fluctuation wavenumber, </w:t>
        </w:r>
      </w:ins>
      <w:proofErr w:type="spellStart"/>
      <w:ins w:id="59" w:author="Yilun Zhu" w:date="2025-02-26T01:54:00Z">
        <w:r>
          <w:t>ki</w:t>
        </w:r>
      </w:ins>
      <w:proofErr w:type="spellEnd"/>
      <w:ins w:id="60" w:author="Yilun Zhu" w:date="2025-02-26T01:53:00Z">
        <w:r w:rsidRPr="00426997">
          <w:t xml:space="preserve"> is the incident wavenumber, and </w:t>
        </w:r>
        <w:proofErr w:type="spellStart"/>
        <w:r w:rsidRPr="00426997">
          <w:t>θs</w:t>
        </w:r>
        <w:proofErr w:type="spellEnd"/>
        <w:r w:rsidRPr="00426997">
          <w:t>​ is the scattering angle between the incident and received beam paths.</w:t>
        </w:r>
      </w:ins>
    </w:p>
    <w:p w14:paraId="59C14F48" w14:textId="77777777" w:rsidR="00426997" w:rsidRDefault="00426997" w:rsidP="00426997"/>
    <w:p w14:paraId="49AEB6E8" w14:textId="43C67AA0" w:rsidR="00962649" w:rsidRDefault="00962649" w:rsidP="00A41B2C">
      <w:pPr>
        <w:rPr>
          <w:ins w:id="61" w:author="Yilun Zhu" w:date="2025-02-26T01:56:00Z"/>
        </w:rPr>
      </w:pPr>
      <w:r w:rsidRPr="00962649">
        <w:t>A</w:t>
      </w:r>
      <w:r>
        <w:t xml:space="preserve"> 693 GHz </w:t>
      </w:r>
      <w:r w:rsidRPr="00962649">
        <w:t>poloidal high-k</w:t>
      </w:r>
      <w:r w:rsidRPr="00962649">
        <w:rPr>
          <w:rFonts w:ascii="Cambria Math" w:hAnsi="Cambria Math" w:cs="Cambria Math"/>
          <w:vertAlign w:val="subscript"/>
        </w:rPr>
        <w:t>𝜃</w:t>
      </w:r>
      <w:r w:rsidRPr="00962649">
        <w:t xml:space="preserve"> scattering system</w:t>
      </w:r>
      <w:r>
        <w:t>, being jointly</w:t>
      </w:r>
      <w:r w:rsidRPr="00962649">
        <w:t xml:space="preserve"> developed by</w:t>
      </w:r>
      <w:r>
        <w:t xml:space="preserve"> </w:t>
      </w:r>
      <w:r w:rsidRPr="00962649">
        <w:t>the Princeton Plasma Physics Laboratory (PPPL)</w:t>
      </w:r>
      <w:r>
        <w:t xml:space="preserve"> and </w:t>
      </w:r>
      <w:r w:rsidRPr="00962649">
        <w:t xml:space="preserve">the University of California at Davis </w:t>
      </w:r>
      <w:r w:rsidR="00D34E00">
        <w:t xml:space="preserve">Millimeter Wave Plasma Diagnostics Group </w:t>
      </w:r>
      <w:r w:rsidRPr="00962649">
        <w:t>(UC Davis</w:t>
      </w:r>
      <w:r w:rsidR="00D34E00">
        <w:t xml:space="preserve"> MMWPDG</w:t>
      </w:r>
      <w:r w:rsidRPr="00962649">
        <w:t>), is targeted to study predicted ETG modes with improved k</w:t>
      </w:r>
      <w:r w:rsidRPr="00962649">
        <w:rPr>
          <w:rFonts w:ascii="Cambria Math" w:hAnsi="Cambria Math" w:cs="Cambria Math"/>
          <w:vertAlign w:val="subscript"/>
        </w:rPr>
        <w:t>𝜃</w:t>
      </w:r>
      <w:r w:rsidRPr="00962649">
        <w:t xml:space="preserve"> range and resolution</w:t>
      </w:r>
      <w:r w:rsidR="00E90F0D">
        <w:rPr>
          <w:vertAlign w:val="superscript"/>
        </w:rPr>
        <w:t>3</w:t>
      </w:r>
      <w:r w:rsidR="00E90F0D">
        <w:t xml:space="preserve">. </w:t>
      </w:r>
      <w:r>
        <w:t xml:space="preserve">The source of the scattering system is </w:t>
      </w:r>
      <w:r w:rsidR="005E7032">
        <w:t>an</w:t>
      </w:r>
      <w:r>
        <w:t xml:space="preserve"> optically pumped far-infrared (</w:t>
      </w:r>
      <w:r w:rsidR="005E7032">
        <w:t xml:space="preserve">FIR) </w:t>
      </w:r>
      <w:r w:rsidR="00D34E00">
        <w:t xml:space="preserve">laser, </w:t>
      </w:r>
      <w:r w:rsidR="005E7032">
        <w:t>using</w:t>
      </w:r>
      <w:r>
        <w:t xml:space="preserve"> formic acid (HCOOH) vapor</w:t>
      </w:r>
      <w:r w:rsidR="005E7032">
        <w:t xml:space="preserve">, </w:t>
      </w:r>
      <w:r>
        <w:t>pumped by a 150 W CO</w:t>
      </w:r>
      <w:r>
        <w:rPr>
          <w:vertAlign w:val="subscript"/>
        </w:rPr>
        <w:t xml:space="preserve">2 </w:t>
      </w:r>
      <w:r>
        <w:t>laser at the 9R20 line</w:t>
      </w:r>
      <w:r w:rsidR="005E7032">
        <w:t>. The CO2 laser with 9.</w:t>
      </w:r>
      <w:r w:rsidR="005A0FEC">
        <w:t xml:space="preserve">695 </w:t>
      </w:r>
      <w:proofErr w:type="spellStart"/>
      <w:r w:rsidR="005A0FEC">
        <w:t>μm</w:t>
      </w:r>
      <w:proofErr w:type="spellEnd"/>
      <w:r w:rsidR="005A0FEC">
        <w:t xml:space="preserve"> </w:t>
      </w:r>
      <w:r w:rsidR="005E7032">
        <w:t>wavelength is focused in the FIR system and stimulate</w:t>
      </w:r>
      <w:r w:rsidR="00D34E00">
        <w:t>s a</w:t>
      </w:r>
      <w:r w:rsidR="005E7032">
        <w:t xml:space="preserve"> 693 GHz signal from HCOOH vapor</w:t>
      </w:r>
      <w:r w:rsidR="00BB36AB">
        <w:rPr>
          <w:vertAlign w:val="superscript"/>
        </w:rPr>
        <w:t>6</w:t>
      </w:r>
      <w:r w:rsidR="005E7032">
        <w:t xml:space="preserve">. </w:t>
      </w:r>
      <w:r w:rsidR="008432C8" w:rsidRPr="008432C8">
        <w:t>The output</w:t>
      </w:r>
      <w:r w:rsidR="00D34E00">
        <w:t xml:space="preserve"> FIR</w:t>
      </w:r>
      <w:r w:rsidR="008432C8" w:rsidRPr="008432C8">
        <w:t xml:space="preserve"> laser is then coupled into the waveguide and transmitted to the launch optics to minimize attenuation. The launch optics are used to adjust the launch beam angle to meet different measurement requirements</w:t>
      </w:r>
      <w:r w:rsidR="00E90F0D">
        <w:rPr>
          <w:vertAlign w:val="superscript"/>
        </w:rPr>
        <w:t>4</w:t>
      </w:r>
      <w:r w:rsidR="00BB36AB">
        <w:rPr>
          <w:vertAlign w:val="superscript"/>
        </w:rPr>
        <w:t>,5</w:t>
      </w:r>
      <w:r w:rsidR="008432C8" w:rsidRPr="008432C8">
        <w:t>. The key point here is that the FIR beam should have a Gaussian profile for maximum coupling with the waveguide.</w:t>
      </w:r>
      <w:r w:rsidR="008432C8">
        <w:t xml:space="preserve"> </w:t>
      </w:r>
      <w:r w:rsidR="00A41B2C" w:rsidRPr="00A41B2C">
        <w:t>The FIR system contains different types of mirrors for wave resonance, which mainly include copper mirrors with a hole in the center, mesh grids, and dielectric wafers. The beam profile is highly sensitive to the angle of the mirrors in the FIR system; even a slight change of 0.1° can significantly alter the beam shape.</w:t>
      </w:r>
      <w:r w:rsidR="00545383" w:rsidRPr="00545383">
        <w:t xml:space="preserve"> </w:t>
      </w:r>
      <w:r w:rsidR="00545383">
        <w:t>However, the adjustment of mirrors in the FIR system is rarely discussed in the literature, and details about FIR beam quality are seldom provided. In this paper, we present a method for mirror adjustment and highlight key points for beam stability and beam profile improvement.</w:t>
      </w:r>
    </w:p>
    <w:p w14:paraId="46F89B1F" w14:textId="4ACBAF83" w:rsidR="004E1F20" w:rsidRPr="004E1F20" w:rsidRDefault="004E1F20">
      <w:pPr>
        <w:jc w:val="both"/>
        <w:rPr>
          <w:ins w:id="62" w:author="Yilun Zhu" w:date="2025-02-26T01:56:00Z"/>
        </w:rPr>
        <w:pPrChange w:id="63" w:author="Yilun Zhu" w:date="2025-02-26T01:57:00Z">
          <w:pPr/>
        </w:pPrChange>
      </w:pPr>
      <w:ins w:id="64" w:author="Yilun Zhu" w:date="2025-02-26T01:56:00Z">
        <w:r w:rsidRPr="004E1F20">
          <w:t>A 693 GHz poloidal high-k</w:t>
        </w:r>
      </w:ins>
      <w:ins w:id="65" w:author="Yilun Zhu" w:date="2025-02-26T01:58:00Z">
        <w:r>
          <w:t xml:space="preserve"> </w:t>
        </w:r>
      </w:ins>
      <w:ins w:id="66" w:author="Yilun Zhu" w:date="2025-02-26T01:56:00Z">
        <w:r w:rsidRPr="004E1F20">
          <w:t xml:space="preserve">scattering system, jointly developed by the Princeton Plasma Physics Laboratory (PPPL) and the University of California at Davis Millimeter Wave Plasma Diagnostics Group (UC Davis MMWPDG), is designed to study predicted Electron Temperature Gradient (ETG) modes with enhanced </w:t>
        </w:r>
        <w:proofErr w:type="spellStart"/>
        <w:r w:rsidRPr="004E1F20">
          <w:t>kθ</w:t>
        </w:r>
      </w:ins>
      <w:proofErr w:type="spellEnd"/>
      <w:ins w:id="67" w:author="Yilun Zhu" w:date="2025-02-26T01:57:00Z">
        <w:r w:rsidRPr="004E1F20">
          <w:t xml:space="preserve"> </w:t>
        </w:r>
      </w:ins>
      <w:ins w:id="68" w:author="Yilun Zhu" w:date="2025-02-26T01:56:00Z">
        <w:r w:rsidRPr="004E1F20">
          <w:t xml:space="preserve">​range and resolution. The system's source is an optically pumped far-infrared (FIR) laser using formic acid (HCOOH) vapor, pumped by a 150 W CO₂ laser operating at the 9R20 line. The CO₂ laser, with a wavelength of 9.695 </w:t>
        </w:r>
        <w:proofErr w:type="spellStart"/>
        <w:r w:rsidRPr="004E1F20">
          <w:t>μm</w:t>
        </w:r>
        <w:proofErr w:type="spellEnd"/>
        <w:r w:rsidRPr="004E1F20">
          <w:t>, is focused within the FIR system to stimulate a 693 GHz signal from the HCOOH vapor.</w:t>
        </w:r>
      </w:ins>
      <w:ins w:id="69" w:author="Yilun Zhu" w:date="2025-02-26T01:57:00Z">
        <w:r>
          <w:t xml:space="preserve"> </w:t>
        </w:r>
      </w:ins>
      <w:ins w:id="70" w:author="Yilun Zhu" w:date="2025-02-26T01:56:00Z">
        <w:r w:rsidRPr="004E1F20">
          <w:t xml:space="preserve">The output FIR laser is then coupled into a waveguide and transmitted to the launch optics to minimize attenuation. The launch optics adjust the beam angle to meet different measurement </w:t>
        </w:r>
        <w:r w:rsidRPr="004E1F20">
          <w:lastRenderedPageBreak/>
          <w:t>requirements. A critical factor in this process is ensuring that the FIR beam maintains a Gaussian profile for maximum coupling efficiency with the waveguide.</w:t>
        </w:r>
      </w:ins>
    </w:p>
    <w:p w14:paraId="746D5004" w14:textId="6B0004F9" w:rsidR="004E1F20" w:rsidRPr="004E1F20" w:rsidRDefault="004E1F20">
      <w:pPr>
        <w:jc w:val="both"/>
        <w:rPr>
          <w:ins w:id="71" w:author="Yilun Zhu" w:date="2025-02-26T01:56:00Z"/>
        </w:rPr>
        <w:pPrChange w:id="72" w:author="Yilun Zhu" w:date="2025-02-26T01:57:00Z">
          <w:pPr/>
        </w:pPrChange>
      </w:pPr>
      <w:ins w:id="73" w:author="Yilun Zhu" w:date="2025-02-26T01:56:00Z">
        <w:r w:rsidRPr="004E1F20">
          <w:t>The FIR system employs various types of mirrors to achieve wave resonance, including copper mirrors with a central hole, mesh grids, and dielectric wafers. The beam profile is highly sensitive to the mirror angles within the FIR system, with even a slight 0.1° misalignment significantly altering the beam shape. However, mirror adjustment techniques in FIR systems are rarely discussed in the literature, and details regarding FIR beam quality are seldom provided.</w:t>
        </w:r>
      </w:ins>
      <w:ins w:id="74" w:author="Yilun Zhu" w:date="2025-02-26T01:57:00Z">
        <w:r>
          <w:t xml:space="preserve"> </w:t>
        </w:r>
      </w:ins>
      <w:ins w:id="75" w:author="Yilun Zhu" w:date="2025-02-26T01:56:00Z">
        <w:r w:rsidRPr="004E1F20">
          <w:t>In this paper, we present a systematic method for mirror alignment and highlight key factors for improving beam stability and profile quality.</w:t>
        </w:r>
      </w:ins>
    </w:p>
    <w:p w14:paraId="21045700" w14:textId="77777777" w:rsidR="004E1F20" w:rsidDel="004E1F20" w:rsidRDefault="004E1F20" w:rsidP="00A41B2C">
      <w:pPr>
        <w:rPr>
          <w:del w:id="76" w:author="Yilun Zhu" w:date="2025-02-26T01:59:00Z"/>
        </w:rPr>
      </w:pPr>
    </w:p>
    <w:p w14:paraId="2188B0F9" w14:textId="747099FF" w:rsidR="004E1F20" w:rsidRDefault="004E1F20">
      <w:pPr>
        <w:ind w:firstLine="0"/>
        <w:rPr>
          <w:ins w:id="77" w:author="Yilun Zhu" w:date="2025-02-26T01:58:00Z"/>
          <w:b/>
        </w:rPr>
        <w:pPrChange w:id="78" w:author="Yilun Zhu" w:date="2025-02-26T01:59:00Z">
          <w:pPr/>
        </w:pPrChange>
      </w:pPr>
    </w:p>
    <w:p w14:paraId="4EABC2CA" w14:textId="74C76C0A" w:rsidR="00D35649" w:rsidRDefault="000E7BDE">
      <w:pPr>
        <w:rPr>
          <w:ins w:id="79" w:author="Yilun Zhu" w:date="2025-02-26T01:59:00Z"/>
          <w:b/>
          <w:strike/>
        </w:rPr>
      </w:pPr>
      <w:r w:rsidRPr="004E1F20">
        <w:rPr>
          <w:b/>
          <w:strike/>
          <w:rPrChange w:id="80" w:author="Yilun Zhu" w:date="2025-02-26T01:59:00Z">
            <w:rPr>
              <w:b/>
            </w:rPr>
          </w:rPrChange>
        </w:rPr>
        <w:t xml:space="preserve">The layout of </w:t>
      </w:r>
      <w:r w:rsidR="00545383" w:rsidRPr="004E1F20">
        <w:rPr>
          <w:b/>
          <w:strike/>
          <w:rPrChange w:id="81" w:author="Yilun Zhu" w:date="2025-02-26T01:59:00Z">
            <w:rPr>
              <w:b/>
            </w:rPr>
          </w:rPrChange>
        </w:rPr>
        <w:t xml:space="preserve">CO2 and </w:t>
      </w:r>
      <w:r w:rsidRPr="004E1F20">
        <w:rPr>
          <w:b/>
          <w:strike/>
          <w:rPrChange w:id="82" w:author="Yilun Zhu" w:date="2025-02-26T01:59:00Z">
            <w:rPr>
              <w:b/>
            </w:rPr>
          </w:rPrChange>
        </w:rPr>
        <w:t>FIR system</w:t>
      </w:r>
    </w:p>
    <w:p w14:paraId="1302D6C0" w14:textId="2F6CF6CC" w:rsidR="004E1F20" w:rsidRDefault="004E1F20">
      <w:pPr>
        <w:ind w:firstLine="0"/>
        <w:rPr>
          <w:ins w:id="83" w:author="mmwave" w:date="2025-06-14T17:12:00Z"/>
          <w:b/>
        </w:rPr>
      </w:pPr>
      <w:ins w:id="84" w:author="Yilun Zhu" w:date="2025-02-26T02:01:00Z">
        <w:del w:id="85" w:author="mmwave" w:date="2025-06-14T17:12:00Z">
          <w:r w:rsidDel="00D247E0">
            <w:rPr>
              <w:b/>
            </w:rPr>
            <w:delText>FIR</w:delText>
          </w:r>
        </w:del>
      </w:ins>
      <w:ins w:id="86" w:author="Yilun Zhu" w:date="2025-02-26T02:02:00Z">
        <w:del w:id="87" w:author="mmwave" w:date="2025-06-14T17:12:00Z">
          <w:r w:rsidDel="00D247E0">
            <w:rPr>
              <w:b/>
            </w:rPr>
            <w:delText>eTIP</w:delText>
          </w:r>
        </w:del>
      </w:ins>
      <w:ins w:id="88" w:author="Yilun Zhu" w:date="2025-02-26T02:01:00Z">
        <w:del w:id="89" w:author="mmwave" w:date="2025-06-14T17:12:00Z">
          <w:r w:rsidDel="00D247E0">
            <w:rPr>
              <w:b/>
            </w:rPr>
            <w:delText xml:space="preserve"> diagnostic system</w:delText>
          </w:r>
        </w:del>
      </w:ins>
      <w:ins w:id="90" w:author="Yilun Zhu" w:date="2025-02-26T02:02:00Z">
        <w:del w:id="91" w:author="mmwave" w:date="2025-06-14T17:12:00Z">
          <w:r w:rsidDel="00D247E0">
            <w:rPr>
              <w:b/>
            </w:rPr>
            <w:delText xml:space="preserve"> and lasers</w:delText>
          </w:r>
        </w:del>
      </w:ins>
    </w:p>
    <w:p w14:paraId="0244AE61" w14:textId="6AE4EFAE" w:rsidR="00D247E0" w:rsidRPr="004E1F20" w:rsidRDefault="00993C29">
      <w:pPr>
        <w:ind w:firstLine="0"/>
        <w:rPr>
          <w:b/>
        </w:rPr>
        <w:pPrChange w:id="92" w:author="Yilun Zhu" w:date="2025-02-26T01:59:00Z">
          <w:pPr/>
        </w:pPrChange>
      </w:pPr>
      <w:ins w:id="93" w:author="mmwave" w:date="2025-06-14T17:18:00Z">
        <w:r>
          <w:rPr>
            <w:b/>
          </w:rPr>
          <w:t>Overview of the pump laser system</w:t>
        </w:r>
      </w:ins>
    </w:p>
    <w:p w14:paraId="2E5C976D" w14:textId="35C87352" w:rsidR="0068290E" w:rsidRDefault="002A38DC" w:rsidP="002A38DC">
      <w:pPr>
        <w:pStyle w:val="ListParagraph"/>
        <w:numPr>
          <w:ilvl w:val="0"/>
          <w:numId w:val="1"/>
        </w:numPr>
        <w:rPr>
          <w:b/>
        </w:rPr>
      </w:pPr>
      <w:r>
        <w:rPr>
          <w:b/>
        </w:rPr>
        <w:t>CO</w:t>
      </w:r>
      <w:r>
        <w:rPr>
          <w:b/>
          <w:vertAlign w:val="subscript"/>
        </w:rPr>
        <w:t>2</w:t>
      </w:r>
      <w:r>
        <w:rPr>
          <w:b/>
        </w:rPr>
        <w:t xml:space="preserve"> </w:t>
      </w:r>
      <w:ins w:id="94" w:author="mmwave" w:date="2025-06-14T17:14:00Z">
        <w:r w:rsidR="00993C29">
          <w:rPr>
            <w:b/>
          </w:rPr>
          <w:t xml:space="preserve">laser </w:t>
        </w:r>
      </w:ins>
      <w:r>
        <w:rPr>
          <w:b/>
        </w:rPr>
        <w:t>system</w:t>
      </w:r>
    </w:p>
    <w:p w14:paraId="3129F47C" w14:textId="10FC2A70" w:rsidR="002A38DC" w:rsidRPr="00701FF4" w:rsidRDefault="0068290E" w:rsidP="0068290E">
      <w:r>
        <w:t>The schem</w:t>
      </w:r>
      <w:r>
        <w:rPr>
          <w:rFonts w:hint="eastAsia"/>
        </w:rPr>
        <w:t>atic</w:t>
      </w:r>
      <w:r>
        <w:t xml:space="preserve"> of </w:t>
      </w:r>
      <w:r w:rsidR="008D1B50">
        <w:t xml:space="preserve">the </w:t>
      </w:r>
      <w:r>
        <w:t>CO</w:t>
      </w:r>
      <w:r>
        <w:rPr>
          <w:vertAlign w:val="subscript"/>
        </w:rPr>
        <w:t xml:space="preserve">2 </w:t>
      </w:r>
      <w:r>
        <w:t xml:space="preserve">laser is illustrated in </w:t>
      </w:r>
      <w:r w:rsidR="00BB36AB">
        <w:t>Fig.</w:t>
      </w:r>
      <w:r>
        <w:fldChar w:fldCharType="begin"/>
      </w:r>
      <w:r>
        <w:instrText xml:space="preserve"> REF _Ref188490497 \h </w:instrText>
      </w:r>
      <w:r w:rsidR="00BB36AB">
        <w:instrText>\#"0"</w:instrText>
      </w:r>
      <w:r>
        <w:fldChar w:fldCharType="separate"/>
      </w:r>
      <w:r w:rsidR="00C42107">
        <w:t>1</w:t>
      </w:r>
      <w:r>
        <w:fldChar w:fldCharType="end"/>
      </w:r>
      <w:r w:rsidR="00BB36AB">
        <w:t>.</w:t>
      </w:r>
      <w:r>
        <w:t xml:space="preserve"> There are two separated laser cavity waveguide </w:t>
      </w:r>
      <w:r w:rsidR="00F553E2">
        <w:t>tube</w:t>
      </w:r>
      <w:r w:rsidR="008D1B50">
        <w:t>s</w:t>
      </w:r>
      <w:r w:rsidR="00F553E2">
        <w:t>,</w:t>
      </w:r>
      <w:r>
        <w:t xml:space="preserve"> each tube has its own power supply with cathode voltage at around -15 kV and anode voltage </w:t>
      </w:r>
      <w:r w:rsidR="00F553E2">
        <w:t>at 0</w:t>
      </w:r>
      <w:r>
        <w:t xml:space="preserve"> </w:t>
      </w:r>
      <w:r w:rsidR="00F553E2">
        <w:t>V.</w:t>
      </w:r>
      <w:r w:rsidR="00BB36AB">
        <w:t xml:space="preserve"> </w:t>
      </w:r>
      <w:r>
        <w:t xml:space="preserve"> During the </w:t>
      </w:r>
      <w:r w:rsidR="00F553E2">
        <w:t>discharge, the</w:t>
      </w:r>
      <w:r>
        <w:t xml:space="preserve"> high voltage will </w:t>
      </w:r>
      <w:r w:rsidR="008D1B50">
        <w:t>cause breakdown of t</w:t>
      </w:r>
      <w:r>
        <w:t>he CO</w:t>
      </w:r>
      <w:r>
        <w:rPr>
          <w:vertAlign w:val="subscript"/>
        </w:rPr>
        <w:t>2</w:t>
      </w:r>
      <w:r>
        <w:t xml:space="preserve"> gas</w:t>
      </w:r>
      <w:r w:rsidR="008D1B50">
        <w:t xml:space="preserve"> (6%</w:t>
      </w:r>
      <w:r w:rsidR="008D1B50" w:rsidRPr="008D1B50">
        <w:t xml:space="preserve"> </w:t>
      </w:r>
      <w:r w:rsidR="008D1B50">
        <w:t>CO</w:t>
      </w:r>
      <w:r w:rsidR="008D1B50">
        <w:rPr>
          <w:vertAlign w:val="subscript"/>
        </w:rPr>
        <w:t>2,</w:t>
      </w:r>
      <w:r>
        <w:t xml:space="preserve"> </w:t>
      </w:r>
      <w:r w:rsidR="008D1B50">
        <w:t>18% N</w:t>
      </w:r>
      <w:r w:rsidR="008D1B50">
        <w:rPr>
          <w:vertAlign w:val="subscript"/>
        </w:rPr>
        <w:t>2</w:t>
      </w:r>
      <w:r w:rsidR="008D1B50">
        <w:t xml:space="preserve">, balance He) </w:t>
      </w:r>
      <w:r w:rsidR="00F553E2">
        <w:t xml:space="preserve">and </w:t>
      </w:r>
      <w:r w:rsidR="008D1B50">
        <w:t>a constant current of</w:t>
      </w:r>
      <w:r>
        <w:t xml:space="preserve"> </w:t>
      </w:r>
      <w:r w:rsidR="008D1B50">
        <w:t xml:space="preserve">around 40 mA maintains the </w:t>
      </w:r>
      <w:r>
        <w:t xml:space="preserve">plasma. The energy input </w:t>
      </w:r>
      <w:r w:rsidR="00F553E2">
        <w:t>excites</w:t>
      </w:r>
      <w:r>
        <w:t xml:space="preserve"> the CO</w:t>
      </w:r>
      <w:r>
        <w:rPr>
          <w:vertAlign w:val="subscript"/>
        </w:rPr>
        <w:t>2</w:t>
      </w:r>
      <w:r>
        <w:t xml:space="preserve"> gas to high energy level</w:t>
      </w:r>
      <w:r w:rsidR="00BC7BD4">
        <w:t>s</w:t>
      </w:r>
      <w:r>
        <w:t xml:space="preserve"> and </w:t>
      </w:r>
      <w:r w:rsidR="00BC7BD4">
        <w:t>i</w:t>
      </w:r>
      <w:r>
        <w:t>nfrared radiation</w:t>
      </w:r>
      <w:r w:rsidR="00BC7BD4">
        <w:t xml:space="preserve"> is emitted</w:t>
      </w:r>
      <w:r>
        <w:t xml:space="preserve"> through quantum cascade </w:t>
      </w:r>
      <w:r w:rsidR="00F553E2">
        <w:t>transition</w:t>
      </w:r>
      <w:r w:rsidR="00BB36AB">
        <w:rPr>
          <w:vertAlign w:val="superscript"/>
        </w:rPr>
        <w:t>7</w:t>
      </w:r>
      <w:r w:rsidR="00701FF4">
        <w:rPr>
          <w:vertAlign w:val="superscript"/>
        </w:rPr>
        <w:t>-8</w:t>
      </w:r>
      <w:r w:rsidR="00F553E2">
        <w:t xml:space="preserve">. </w:t>
      </w:r>
      <w:r>
        <w:t xml:space="preserve"> </w:t>
      </w:r>
      <w:r w:rsidR="00F553E2">
        <w:t xml:space="preserve">The radiation polarization </w:t>
      </w:r>
      <w:r w:rsidR="00BC7BD4">
        <w:t>is achieved by</w:t>
      </w:r>
      <w:r w:rsidR="00F553E2">
        <w:t xml:space="preserve"> Brewster window</w:t>
      </w:r>
      <w:r w:rsidR="00BC7BD4">
        <w:t>s,</w:t>
      </w:r>
      <w:r w:rsidR="00F553E2">
        <w:t xml:space="preserve"> as the </w:t>
      </w:r>
      <w:r w:rsidR="00E01533">
        <w:t>P-</w:t>
      </w:r>
      <w:r w:rsidR="00F553E2">
        <w:t xml:space="preserve">polarization have 100% transmittance of the Brewster window while the </w:t>
      </w:r>
      <w:r w:rsidR="00E01533">
        <w:t>S-</w:t>
      </w:r>
      <w:r w:rsidR="00F553E2">
        <w:t xml:space="preserve">polarization will be reflected and absorbed by absorbing material. The wavelength </w:t>
      </w:r>
      <w:r w:rsidR="00BC7BD4">
        <w:t>is</w:t>
      </w:r>
      <w:r w:rsidR="00F553E2">
        <w:t xml:space="preserve"> selected by diffraction grating angle </w:t>
      </w:r>
      <w:r w:rsidR="00BC7BD4">
        <w:t xml:space="preserve">adjustment, </w:t>
      </w:r>
      <w:r w:rsidR="00F553E2">
        <w:t xml:space="preserve">through </w:t>
      </w:r>
      <w:r w:rsidR="008B00CB">
        <w:t xml:space="preserve">backward reflection. </w:t>
      </w:r>
      <w:r w:rsidR="00BC7BD4">
        <w:t xml:space="preserve">With the polarization set by the Brewster windows, and the wavelength set by the diffraction grating, the full laser cavity of this </w:t>
      </w:r>
      <w:proofErr w:type="gramStart"/>
      <w:r w:rsidR="00BC7BD4">
        <w:t>two channel</w:t>
      </w:r>
      <w:proofErr w:type="gramEnd"/>
      <w:r w:rsidR="00BC7BD4">
        <w:t xml:space="preserve"> laser is set by the grating and the output coupler</w:t>
      </w:r>
      <w:r w:rsidR="00783585">
        <w:t xml:space="preserve">. The output coupler </w:t>
      </w:r>
      <w:r w:rsidR="00BC7BD4">
        <w:t>contains a</w:t>
      </w:r>
      <w:r w:rsidR="00DD313A">
        <w:t xml:space="preserve"> </w:t>
      </w:r>
      <w:proofErr w:type="spellStart"/>
      <w:r w:rsidR="00DD313A">
        <w:t>Z</w:t>
      </w:r>
      <w:r w:rsidR="002D6958">
        <w:t>n</w:t>
      </w:r>
      <w:r w:rsidR="00DD313A">
        <w:t>Se</w:t>
      </w:r>
      <w:proofErr w:type="spellEnd"/>
      <w:r w:rsidR="00DD313A">
        <w:t xml:space="preserve"> </w:t>
      </w:r>
      <w:r w:rsidR="00BC7BD4">
        <w:t xml:space="preserve">mirror </w:t>
      </w:r>
      <w:r w:rsidR="008B00CB">
        <w:t>for partial reflection</w:t>
      </w:r>
      <w:r w:rsidR="002D6958">
        <w:t xml:space="preserve"> of</w:t>
      </w:r>
      <w:r w:rsidR="008B00CB">
        <w:t xml:space="preserve"> the CO</w:t>
      </w:r>
      <w:r w:rsidR="008B00CB">
        <w:rPr>
          <w:vertAlign w:val="subscript"/>
        </w:rPr>
        <w:t xml:space="preserve">2 </w:t>
      </w:r>
      <w:r w:rsidR="008B00CB">
        <w:t xml:space="preserve">laser </w:t>
      </w:r>
      <w:r w:rsidR="00BC7BD4">
        <w:t xml:space="preserve">of </w:t>
      </w:r>
      <w:r w:rsidR="008B00CB">
        <w:t xml:space="preserve">about </w:t>
      </w:r>
      <w:r w:rsidR="002D6958">
        <w:t>6</w:t>
      </w:r>
      <w:r w:rsidR="008B00CB">
        <w:t>0</w:t>
      </w:r>
      <w:r w:rsidR="00C508B8">
        <w:t>%</w:t>
      </w:r>
      <w:r w:rsidR="00701FF4">
        <w:rPr>
          <w:vertAlign w:val="superscript"/>
        </w:rPr>
        <w:t>2</w:t>
      </w:r>
      <w:r w:rsidR="00C508B8">
        <w:t>.</w:t>
      </w:r>
      <w:r w:rsidR="00C508B8" w:rsidRPr="00C508B8">
        <w:t xml:space="preserve"> The </w:t>
      </w:r>
      <w:r w:rsidR="00BC7BD4">
        <w:t xml:space="preserve">energy </w:t>
      </w:r>
      <w:r w:rsidR="00C508B8" w:rsidRPr="00C508B8">
        <w:t>reflected from the output coupler and diffraction grating will continuously stimulate additional laser generation. When the cavity length between the diffraction grating and the output coupler meets the resonance condition, the laser will achieve maximum output power.</w:t>
      </w:r>
      <w:r w:rsidR="008B00CB">
        <w:t xml:space="preserve"> </w:t>
      </w:r>
      <w:r w:rsidR="00BC7BD4">
        <w:t>A</w:t>
      </w:r>
      <w:r w:rsidR="008B00CB">
        <w:t>djust</w:t>
      </w:r>
      <w:r w:rsidR="00BC7BD4">
        <w:t>ment of</w:t>
      </w:r>
      <w:r w:rsidR="008B00CB">
        <w:t xml:space="preserve"> the cavity length</w:t>
      </w:r>
      <w:r w:rsidR="00BC7BD4">
        <w:t xml:space="preserve"> is achieved by a </w:t>
      </w:r>
      <w:r w:rsidR="008B00CB">
        <w:t>piezoelectric crystal</w:t>
      </w:r>
      <w:r w:rsidR="00BC7BD4">
        <w:t xml:space="preserve"> stack in the output coupler</w:t>
      </w:r>
      <w:r w:rsidR="008B00CB">
        <w:t>, which c</w:t>
      </w:r>
      <w:r w:rsidR="00BC7BD4">
        <w:t>an</w:t>
      </w:r>
      <w:r w:rsidR="008B00CB">
        <w:t xml:space="preserve"> alter the crystal dimension </w:t>
      </w:r>
      <w:r w:rsidR="00BC7BD4">
        <w:t>by 15</w:t>
      </w:r>
      <w:r w:rsidR="005A0FEC">
        <w:t xml:space="preserve"> </w:t>
      </w:r>
      <w:proofErr w:type="spellStart"/>
      <w:r w:rsidR="005A0FEC">
        <w:t>μm</w:t>
      </w:r>
      <w:proofErr w:type="spellEnd"/>
      <w:r w:rsidR="00BC7BD4">
        <w:t xml:space="preserve"> using</w:t>
      </w:r>
      <w:r w:rsidR="008B00CB">
        <w:t xml:space="preserve"> </w:t>
      </w:r>
      <w:r w:rsidR="00BC7BD4">
        <w:t xml:space="preserve">a </w:t>
      </w:r>
      <w:r w:rsidR="008B00CB">
        <w:t>DC voltage of 0 to 1500 V</w:t>
      </w:r>
      <w:r w:rsidR="00BC7BD4">
        <w:t>.</w:t>
      </w:r>
    </w:p>
    <w:p w14:paraId="31950241" w14:textId="77777777" w:rsidR="0068290E" w:rsidRDefault="0068290E" w:rsidP="0068290E">
      <w:pPr>
        <w:keepNext/>
      </w:pPr>
      <w:r w:rsidRPr="0068290E">
        <w:rPr>
          <w:noProof/>
        </w:rPr>
        <w:lastRenderedPageBreak/>
        <w:drawing>
          <wp:inline distT="0" distB="0" distL="0" distR="0" wp14:anchorId="47278E11" wp14:editId="53820A40">
            <wp:extent cx="5943600" cy="2090420"/>
            <wp:effectExtent l="0" t="0" r="0" b="5080"/>
            <wp:docPr id="49" name="Picture 1">
              <a:extLst xmlns:a="http://schemas.openxmlformats.org/drawingml/2006/main">
                <a:ext uri="{FF2B5EF4-FFF2-40B4-BE49-F238E27FC236}">
                  <a16:creationId xmlns:a16="http://schemas.microsoft.com/office/drawing/2014/main" id="{041D6A69-A012-43F9-A504-9E93EF167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1D6A69-A012-43F9-A504-9E93EF167B01}"/>
                        </a:ext>
                      </a:extLst>
                    </pic:cNvPr>
                    <pic:cNvPicPr>
                      <a:picLocks noChangeAspect="1"/>
                    </pic:cNvPicPr>
                  </pic:nvPicPr>
                  <pic:blipFill>
                    <a:blip r:embed="rId9"/>
                    <a:stretch>
                      <a:fillRect/>
                    </a:stretch>
                  </pic:blipFill>
                  <pic:spPr>
                    <a:xfrm>
                      <a:off x="0" y="0"/>
                      <a:ext cx="5943600" cy="2090420"/>
                    </a:xfrm>
                    <a:prstGeom prst="rect">
                      <a:avLst/>
                    </a:prstGeom>
                  </pic:spPr>
                </pic:pic>
              </a:graphicData>
            </a:graphic>
          </wp:inline>
        </w:drawing>
      </w:r>
    </w:p>
    <w:p w14:paraId="3C843CD9" w14:textId="036EBCDD" w:rsidR="002A38DC" w:rsidRDefault="0068290E" w:rsidP="00092E01">
      <w:pPr>
        <w:pStyle w:val="Caption"/>
        <w:jc w:val="both"/>
      </w:pPr>
      <w:bookmarkStart w:id="95" w:name="_Ref188490497"/>
      <w:r>
        <w:t xml:space="preserve">Figure </w:t>
      </w:r>
      <w:fldSimple w:instr=" SEQ Figure \* ARABIC ">
        <w:r w:rsidR="003814F8">
          <w:rPr>
            <w:noProof/>
          </w:rPr>
          <w:t>1</w:t>
        </w:r>
      </w:fldSimple>
      <w:bookmarkEnd w:id="95"/>
      <w:r>
        <w:t xml:space="preserve">.The main components of </w:t>
      </w:r>
      <w:r w:rsidR="00BC7BD4">
        <w:t xml:space="preserve">the </w:t>
      </w:r>
      <w:r>
        <w:t>CO</w:t>
      </w:r>
      <w:r>
        <w:rPr>
          <w:vertAlign w:val="subscript"/>
        </w:rPr>
        <w:t>2</w:t>
      </w:r>
      <w:r>
        <w:t xml:space="preserve"> laser</w:t>
      </w:r>
    </w:p>
    <w:p w14:paraId="381F2461" w14:textId="3F55A329" w:rsidR="002D6958" w:rsidRPr="00917057" w:rsidRDefault="002D6958" w:rsidP="00FC36FD">
      <w:r>
        <w:t>Figure.</w:t>
      </w:r>
      <w:r w:rsidR="007D52F9">
        <w:fldChar w:fldCharType="begin"/>
      </w:r>
      <w:r w:rsidR="007D52F9">
        <w:instrText xml:space="preserve"> REF _Ref188494130 \h</w:instrText>
      </w:r>
      <w:r>
        <w:instrText>\#"0"</w:instrText>
      </w:r>
      <w:r w:rsidR="007D52F9">
        <w:instrText xml:space="preserve"> </w:instrText>
      </w:r>
      <w:r w:rsidR="007D52F9">
        <w:fldChar w:fldCharType="separate"/>
      </w:r>
      <w:r w:rsidR="00C42107">
        <w:t>2</w:t>
      </w:r>
      <w:r w:rsidR="007D52F9">
        <w:fldChar w:fldCharType="end"/>
      </w:r>
      <w:r w:rsidR="007D52F9">
        <w:t xml:space="preserve"> illustrate</w:t>
      </w:r>
      <w:r w:rsidR="00E27906">
        <w:t>s</w:t>
      </w:r>
      <w:r w:rsidR="007D52F9">
        <w:t xml:space="preserve"> the Brewster window and diffraction grating on </w:t>
      </w:r>
      <w:r w:rsidR="00BC7BD4">
        <w:t xml:space="preserve">the </w:t>
      </w:r>
      <w:r w:rsidR="007D52F9">
        <w:t>PL-6 CO</w:t>
      </w:r>
      <w:r w:rsidR="007D52F9">
        <w:rPr>
          <w:vertAlign w:val="subscript"/>
        </w:rPr>
        <w:t>2</w:t>
      </w:r>
      <w:r w:rsidR="007D52F9">
        <w:t xml:space="preserve"> laser system</w:t>
      </w:r>
      <w:r w:rsidR="003D0FA3">
        <w:t>.</w:t>
      </w:r>
      <w:r w:rsidR="007D52F9">
        <w:t xml:space="preserve"> </w:t>
      </w:r>
      <w:r w:rsidR="003D0FA3">
        <w:t>T</w:t>
      </w:r>
      <w:r w:rsidR="007D52F9">
        <w:t xml:space="preserve">he diffraction grating can adjust the tilt angle </w:t>
      </w:r>
      <w:r w:rsidR="00BC7BD4">
        <w:t>via an</w:t>
      </w:r>
      <w:r w:rsidR="007D52F9">
        <w:t xml:space="preserve"> adjustment knob, </w:t>
      </w:r>
      <w:r w:rsidR="00FB6EAD">
        <w:t xml:space="preserve">with each wavelength corresponding to a specific number </w:t>
      </w:r>
      <w:r w:rsidR="00F87E8D">
        <w:t>on a mechanical counter that is coupled to the</w:t>
      </w:r>
      <w:r w:rsidR="00FB6EAD">
        <w:t xml:space="preserve"> grating adjustment</w:t>
      </w:r>
      <w:r w:rsidR="007D52F9">
        <w:t>.</w:t>
      </w:r>
      <w:r w:rsidR="001C232F">
        <w:t xml:space="preserve"> </w:t>
      </w:r>
      <w:r>
        <w:t>Figure.</w:t>
      </w:r>
      <w:r w:rsidR="001C232F">
        <w:fldChar w:fldCharType="begin"/>
      </w:r>
      <w:r w:rsidR="001C232F">
        <w:instrText xml:space="preserve"> REF _Ref188397081 \h </w:instrText>
      </w:r>
      <w:r>
        <w:instrText>\#"0"</w:instrText>
      </w:r>
      <w:r w:rsidR="001C232F">
        <w:fldChar w:fldCharType="separate"/>
      </w:r>
      <w:r w:rsidR="00C42107">
        <w:t>3</w:t>
      </w:r>
      <w:r w:rsidR="001C232F">
        <w:fldChar w:fldCharType="end"/>
      </w:r>
      <w:r w:rsidR="001C232F">
        <w:t xml:space="preserve"> </w:t>
      </w:r>
      <w:r w:rsidR="00F87E8D">
        <w:t>shows</w:t>
      </w:r>
      <w:r w:rsidR="001C232F">
        <w:t xml:space="preserve"> the operation panel of CO2 laser, which include the piezo adjustment, gas flow control, gas shutoff knob</w:t>
      </w:r>
      <w:r w:rsidR="00FB6EAD">
        <w:t>,</w:t>
      </w:r>
      <w:r w:rsidR="001C232F">
        <w:t xml:space="preserve"> </w:t>
      </w:r>
      <w:r w:rsidR="00EB29B9">
        <w:t xml:space="preserve">cooling water </w:t>
      </w:r>
      <w:r w:rsidR="00F87E8D">
        <w:t>connections</w:t>
      </w:r>
      <w:r w:rsidR="00FB6EAD">
        <w:t>,</w:t>
      </w:r>
      <w:r w:rsidR="00EB29B9">
        <w:t xml:space="preserve"> gas inlet port</w:t>
      </w:r>
      <w:r w:rsidR="00F87E8D">
        <w:t>, vacuum port and vacuum isolation valve</w:t>
      </w:r>
      <w:r w:rsidR="00EB29B9">
        <w:t>.</w:t>
      </w:r>
      <w:r w:rsidRPr="002D6958">
        <w:t xml:space="preserve"> </w:t>
      </w:r>
      <w:r>
        <w:t>The</w:t>
      </w:r>
      <w:r w:rsidRPr="00161E56">
        <w:t xml:space="preserve"> piezo translator is used to adjust the cavity length for maximum output power. The gas flow control system, shown in </w:t>
      </w:r>
      <w:r w:rsidR="00092E01">
        <w:t>fig.</w:t>
      </w:r>
      <w:r>
        <w:fldChar w:fldCharType="begin"/>
      </w:r>
      <w:r>
        <w:instrText xml:space="preserve"> REF _Ref188397081 \h</w:instrText>
      </w:r>
      <w:r w:rsidR="00092E01">
        <w:instrText>\#"0"</w:instrText>
      </w:r>
      <w:r>
        <w:instrText xml:space="preserve"> </w:instrText>
      </w:r>
      <w:r>
        <w:fldChar w:fldCharType="separate"/>
      </w:r>
      <w:r w:rsidR="00092E01">
        <w:t>3</w:t>
      </w:r>
      <w:r>
        <w:fldChar w:fldCharType="end"/>
      </w:r>
      <w:r w:rsidRPr="00161E56">
        <w:t xml:space="preserve">(a), regulates the gas flow </w:t>
      </w:r>
      <w:r w:rsidR="00F87E8D">
        <w:t>rate</w:t>
      </w:r>
      <w:r w:rsidRPr="00161E56">
        <w:t xml:space="preserve">. The vacuum pump, depicted in </w:t>
      </w:r>
      <w:r w:rsidR="00092E01">
        <w:t>fig.</w:t>
      </w:r>
      <w:r w:rsidR="00092E01">
        <w:fldChar w:fldCharType="begin"/>
      </w:r>
      <w:r w:rsidR="00092E01">
        <w:instrText xml:space="preserve"> REF _Ref188397081 \h\#"0" </w:instrText>
      </w:r>
      <w:r w:rsidR="00092E01">
        <w:fldChar w:fldCharType="separate"/>
      </w:r>
      <w:r w:rsidR="00092E01">
        <w:t>3</w:t>
      </w:r>
      <w:r w:rsidR="00092E01">
        <w:fldChar w:fldCharType="end"/>
      </w:r>
      <w:r w:rsidR="00092E01" w:rsidRPr="00161E56">
        <w:t xml:space="preserve"> </w:t>
      </w:r>
      <w:r w:rsidRPr="00161E56">
        <w:t>(b), is equipped with a pressure monitor to measure the gas pressure. The laser system is powered by two power supplies from Edinburgh Instruments, each operating at 40 mA and 15 kV under normal conditions. In addition, a cooling circulation system is incorporated to efficiently dissipate heat from the laser system to the external environment.</w:t>
      </w:r>
    </w:p>
    <w:p w14:paraId="1DC36506" w14:textId="77777777" w:rsidR="001C232F" w:rsidRPr="007D52F9" w:rsidRDefault="001C232F" w:rsidP="007D52F9"/>
    <w:p w14:paraId="6C074B1A" w14:textId="77777777" w:rsidR="0068290E" w:rsidRDefault="0068290E" w:rsidP="006433DD">
      <w:pPr>
        <w:keepNext/>
        <w:jc w:val="center"/>
      </w:pPr>
      <w:r w:rsidRPr="0068290E">
        <w:rPr>
          <w:noProof/>
        </w:rPr>
        <w:lastRenderedPageBreak/>
        <w:drawing>
          <wp:inline distT="0" distB="0" distL="0" distR="0" wp14:anchorId="3ED01E8E" wp14:editId="5130F73D">
            <wp:extent cx="4762500" cy="245502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8401" cy="2463225"/>
                    </a:xfrm>
                    <a:prstGeom prst="rect">
                      <a:avLst/>
                    </a:prstGeom>
                  </pic:spPr>
                </pic:pic>
              </a:graphicData>
            </a:graphic>
          </wp:inline>
        </w:drawing>
      </w:r>
    </w:p>
    <w:p w14:paraId="6ED91FED" w14:textId="5571459B" w:rsidR="007D52F9" w:rsidRPr="0018351F" w:rsidRDefault="00A36382" w:rsidP="00092E01">
      <w:pPr>
        <w:pStyle w:val="Caption"/>
        <w:ind w:firstLine="0"/>
        <w:rPr>
          <w:i w:val="0"/>
        </w:rPr>
      </w:pPr>
      <w:bookmarkStart w:id="96" w:name="_Ref188494130"/>
      <w:r>
        <w:rPr>
          <w:b/>
          <w:noProof/>
        </w:rPr>
        <w:drawing>
          <wp:anchor distT="0" distB="0" distL="114300" distR="114300" simplePos="0" relativeHeight="251670528" behindDoc="0" locked="0" layoutInCell="1" allowOverlap="1" wp14:anchorId="36BBBB2C" wp14:editId="538D3410">
            <wp:simplePos x="0" y="0"/>
            <wp:positionH relativeFrom="margin">
              <wp:align>left</wp:align>
            </wp:positionH>
            <wp:positionV relativeFrom="paragraph">
              <wp:posOffset>389255</wp:posOffset>
            </wp:positionV>
            <wp:extent cx="6353175" cy="2882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8446" cy="2885473"/>
                    </a:xfrm>
                    <a:prstGeom prst="rect">
                      <a:avLst/>
                    </a:prstGeom>
                    <a:noFill/>
                  </pic:spPr>
                </pic:pic>
              </a:graphicData>
            </a:graphic>
            <wp14:sizeRelH relativeFrom="margin">
              <wp14:pctWidth>0</wp14:pctWidth>
            </wp14:sizeRelH>
            <wp14:sizeRelV relativeFrom="margin">
              <wp14:pctHeight>0</wp14:pctHeight>
            </wp14:sizeRelV>
          </wp:anchor>
        </w:drawing>
      </w:r>
      <w:r w:rsidR="0068290E">
        <w:t xml:space="preserve">Figure </w:t>
      </w:r>
      <w:fldSimple w:instr=" SEQ Figure \* ARABIC ">
        <w:r w:rsidR="003814F8">
          <w:rPr>
            <w:noProof/>
          </w:rPr>
          <w:t>2</w:t>
        </w:r>
      </w:fldSimple>
      <w:bookmarkEnd w:id="96"/>
      <w:r w:rsidR="0068290E">
        <w:t>.</w:t>
      </w:r>
      <w:r w:rsidR="0068290E" w:rsidRPr="0068290E">
        <w:t xml:space="preserve"> </w:t>
      </w:r>
      <w:r w:rsidR="0068290E">
        <w:t>Output end of the PL-6 laser. The Brewster windows, output coupler, and diffraction grating adjustment knob are label</w:t>
      </w:r>
    </w:p>
    <w:p w14:paraId="0487AF53" w14:textId="79AED4E8" w:rsidR="0018351F" w:rsidRPr="00A36382" w:rsidRDefault="00A36382" w:rsidP="00A36382">
      <w:pPr>
        <w:rPr>
          <w:b/>
        </w:rPr>
      </w:pPr>
      <w:r>
        <w:rPr>
          <w:noProof/>
        </w:rPr>
        <mc:AlternateContent>
          <mc:Choice Requires="wps">
            <w:drawing>
              <wp:anchor distT="0" distB="0" distL="114300" distR="114300" simplePos="0" relativeHeight="251665408" behindDoc="0" locked="0" layoutInCell="1" allowOverlap="1" wp14:anchorId="5E89CE34" wp14:editId="33F0EC6B">
                <wp:simplePos x="0" y="0"/>
                <wp:positionH relativeFrom="margin">
                  <wp:posOffset>100965</wp:posOffset>
                </wp:positionH>
                <wp:positionV relativeFrom="paragraph">
                  <wp:posOffset>3218180</wp:posOffset>
                </wp:positionV>
                <wp:extent cx="5943600" cy="429260"/>
                <wp:effectExtent l="0" t="0" r="0" b="8890"/>
                <wp:wrapTopAndBottom/>
                <wp:docPr id="1" name="Text Box 1"/>
                <wp:cNvGraphicFramePr/>
                <a:graphic xmlns:a="http://schemas.openxmlformats.org/drawingml/2006/main">
                  <a:graphicData uri="http://schemas.microsoft.com/office/word/2010/wordprocessingShape">
                    <wps:wsp>
                      <wps:cNvSpPr txBox="1"/>
                      <wps:spPr>
                        <a:xfrm>
                          <a:off x="0" y="0"/>
                          <a:ext cx="5943600" cy="429260"/>
                        </a:xfrm>
                        <a:prstGeom prst="rect">
                          <a:avLst/>
                        </a:prstGeom>
                        <a:solidFill>
                          <a:prstClr val="white"/>
                        </a:solidFill>
                        <a:ln>
                          <a:noFill/>
                        </a:ln>
                      </wps:spPr>
                      <wps:txbx>
                        <w:txbxContent>
                          <w:p w14:paraId="0B721D6F" w14:textId="604D53DE" w:rsidR="007D52F9" w:rsidRDefault="007D52F9" w:rsidP="00092E01">
                            <w:pPr>
                              <w:pStyle w:val="Caption"/>
                              <w:ind w:firstLine="0"/>
                            </w:pPr>
                            <w:bookmarkStart w:id="97" w:name="_Ref188397081"/>
                            <w:r>
                              <w:t xml:space="preserve">Figure </w:t>
                            </w:r>
                            <w:fldSimple w:instr=" SEQ Figure \* ARABIC ">
                              <w:r w:rsidR="003814F8">
                                <w:rPr>
                                  <w:noProof/>
                                </w:rPr>
                                <w:t>3</w:t>
                              </w:r>
                            </w:fldSimple>
                            <w:bookmarkEnd w:id="97"/>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E89CE34" id="_x0000_t202" coordsize="21600,21600" o:spt="202" path="m,l,21600r21600,l21600,xe">
                <v:stroke joinstyle="miter"/>
                <v:path gradientshapeok="t" o:connecttype="rect"/>
              </v:shapetype>
              <v:shape id="Text Box 1" o:spid="_x0000_s1026" type="#_x0000_t202" style="position:absolute;left:0;text-align:left;margin-left:7.95pt;margin-top:253.4pt;width:468pt;height:33.8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" stroked="f">
                <v:textbox inset="0,0,0,0">
                  <w:txbxContent>
                    <w:p w14:paraId="0B721D6F" w14:textId="604D53DE" w:rsidR="007D52F9" w:rsidRDefault="007D52F9" w:rsidP="00092E01">
                      <w:pPr>
                        <w:pStyle w:val="Caption"/>
                        <w:ind w:firstLine="0"/>
                      </w:pPr>
                      <w:bookmarkStart w:id="89" w:name="_Ref188397081"/>
                      <w:r>
                        <w:t xml:space="preserve">Figure </w:t>
                      </w:r>
                      <w:r w:rsidR="00AB5201">
                        <w:fldChar w:fldCharType="begin"/>
                      </w:r>
                      <w:r w:rsidR="00AB5201">
                        <w:instrText xml:space="preserve"> SEQ Figure \* ARABIC </w:instrText>
                      </w:r>
                      <w:r w:rsidR="00AB5201">
                        <w:fldChar w:fldCharType="separate"/>
                      </w:r>
                      <w:r w:rsidR="003814F8">
                        <w:rPr>
                          <w:noProof/>
                        </w:rPr>
                        <w:t>3</w:t>
                      </w:r>
                      <w:r w:rsidR="00AB5201">
                        <w:rPr>
                          <w:noProof/>
                        </w:rPr>
                        <w:fldChar w:fldCharType="end"/>
                      </w:r>
                      <w:bookmarkEnd w:id="89"/>
                      <w:r>
                        <w:t>.(a)</w:t>
                      </w:r>
                      <w:r w:rsidRPr="00925BCA">
                        <w:t xml:space="preserve"> </w:t>
                      </w:r>
                      <w:r>
                        <w:t xml:space="preserve">Laser head control panel. All laser hook-ups are made through this panel including, electrical, gas, vacuum, and water. The </w:t>
                      </w:r>
                      <w:r w:rsidR="005A0FEC">
                        <w:t>g</w:t>
                      </w:r>
                      <w:r>
                        <w:t xml:space="preserve">as shut off and flow control are located at the upper right. The PZT controls at the upper </w:t>
                      </w:r>
                      <w:r w:rsidR="0074013E">
                        <w:t>left. (b)</w:t>
                      </w:r>
                      <w:r>
                        <w:t xml:space="preserve"> vacuum pump with pressure monitor</w:t>
                      </w:r>
                    </w:p>
                  </w:txbxContent>
                </v:textbox>
                <w10:wrap type="topAndBottom" anchorx="margin"/>
              </v:shape>
            </w:pict>
          </mc:Fallback>
        </mc:AlternateContent>
      </w:r>
    </w:p>
    <w:p w14:paraId="7BF75BDA" w14:textId="138AE6D5" w:rsidR="0018351F" w:rsidRDefault="0018351F" w:rsidP="0018351F">
      <w:pPr>
        <w:pStyle w:val="ListParagraph"/>
        <w:rPr>
          <w:b/>
        </w:rPr>
      </w:pPr>
    </w:p>
    <w:p w14:paraId="1B2FC4BB" w14:textId="02DBA0D2" w:rsidR="0018351F" w:rsidRDefault="0018351F" w:rsidP="0018351F">
      <w:pPr>
        <w:pStyle w:val="ListParagraph"/>
        <w:rPr>
          <w:b/>
        </w:rPr>
      </w:pPr>
    </w:p>
    <w:p w14:paraId="5FEE2025" w14:textId="357E0703" w:rsidR="0018351F" w:rsidRDefault="0018351F" w:rsidP="0018351F">
      <w:pPr>
        <w:pStyle w:val="ListParagraph"/>
        <w:rPr>
          <w:b/>
        </w:rPr>
      </w:pPr>
    </w:p>
    <w:p w14:paraId="305A9348" w14:textId="1CB63203" w:rsidR="0018351F" w:rsidRDefault="0018351F" w:rsidP="0018351F">
      <w:pPr>
        <w:pStyle w:val="ListParagraph"/>
        <w:rPr>
          <w:b/>
        </w:rPr>
      </w:pPr>
    </w:p>
    <w:p w14:paraId="72F1003C" w14:textId="60103CAF" w:rsidR="0018351F" w:rsidRDefault="0018351F" w:rsidP="0018351F">
      <w:pPr>
        <w:pStyle w:val="ListParagraph"/>
        <w:rPr>
          <w:b/>
        </w:rPr>
      </w:pPr>
    </w:p>
    <w:p w14:paraId="60B80606" w14:textId="2B972178" w:rsidR="0018351F" w:rsidRPr="007009B4" w:rsidDel="007009B4" w:rsidRDefault="0018351F">
      <w:pPr>
        <w:ind w:firstLine="0"/>
        <w:rPr>
          <w:del w:id="98" w:author="mmwave" w:date="2025-06-14T17:28:00Z"/>
          <w:b/>
          <w:rPrChange w:id="99" w:author="mmwave" w:date="2025-06-14T17:28:00Z">
            <w:rPr>
              <w:del w:id="100" w:author="mmwave" w:date="2025-06-14T17:28:00Z"/>
            </w:rPr>
          </w:rPrChange>
        </w:rPr>
        <w:pPrChange w:id="101" w:author="mmwave" w:date="2025-06-14T17:28:00Z">
          <w:pPr>
            <w:pStyle w:val="ListParagraph"/>
          </w:pPr>
        </w:pPrChange>
      </w:pPr>
    </w:p>
    <w:p w14:paraId="45B56B18" w14:textId="77459700" w:rsidR="0018351F" w:rsidRPr="007009B4" w:rsidDel="007009B4" w:rsidRDefault="0018351F">
      <w:pPr>
        <w:ind w:firstLine="0"/>
        <w:rPr>
          <w:del w:id="102" w:author="mmwave" w:date="2025-06-14T17:28:00Z"/>
          <w:b/>
          <w:rPrChange w:id="103" w:author="mmwave" w:date="2025-06-14T17:28:00Z">
            <w:rPr>
              <w:del w:id="104" w:author="mmwave" w:date="2025-06-14T17:28:00Z"/>
            </w:rPr>
          </w:rPrChange>
        </w:rPr>
        <w:pPrChange w:id="105" w:author="mmwave" w:date="2025-06-14T17:28:00Z">
          <w:pPr>
            <w:pStyle w:val="ListParagraph"/>
          </w:pPr>
        </w:pPrChange>
      </w:pPr>
    </w:p>
    <w:p w14:paraId="60721863" w14:textId="25F644CF" w:rsidR="0018351F" w:rsidRPr="007009B4" w:rsidDel="007009B4" w:rsidRDefault="0018351F">
      <w:pPr>
        <w:ind w:firstLine="0"/>
        <w:rPr>
          <w:del w:id="106" w:author="mmwave" w:date="2025-06-14T17:28:00Z"/>
          <w:b/>
          <w:rPrChange w:id="107" w:author="mmwave" w:date="2025-06-14T17:28:00Z">
            <w:rPr>
              <w:del w:id="108" w:author="mmwave" w:date="2025-06-14T17:28:00Z"/>
            </w:rPr>
          </w:rPrChange>
        </w:rPr>
        <w:pPrChange w:id="109" w:author="mmwave" w:date="2025-06-14T17:28:00Z">
          <w:pPr>
            <w:pStyle w:val="ListParagraph"/>
          </w:pPr>
        </w:pPrChange>
      </w:pPr>
    </w:p>
    <w:p w14:paraId="71E508F0" w14:textId="042E588E" w:rsidR="0018351F" w:rsidRPr="007009B4" w:rsidDel="007009B4" w:rsidRDefault="0018351F">
      <w:pPr>
        <w:ind w:firstLine="0"/>
        <w:rPr>
          <w:del w:id="110" w:author="mmwave" w:date="2025-06-14T17:28:00Z"/>
          <w:b/>
          <w:rPrChange w:id="111" w:author="mmwave" w:date="2025-06-14T17:28:00Z">
            <w:rPr>
              <w:del w:id="112" w:author="mmwave" w:date="2025-06-14T17:28:00Z"/>
            </w:rPr>
          </w:rPrChange>
        </w:rPr>
        <w:pPrChange w:id="113" w:author="mmwave" w:date="2025-06-14T17:28:00Z">
          <w:pPr>
            <w:pStyle w:val="ListParagraph"/>
          </w:pPr>
        </w:pPrChange>
      </w:pPr>
    </w:p>
    <w:p w14:paraId="3C36B1E8" w14:textId="4820C897" w:rsidR="0018351F" w:rsidRPr="007009B4" w:rsidDel="007009B4" w:rsidRDefault="0018351F">
      <w:pPr>
        <w:ind w:firstLine="0"/>
        <w:rPr>
          <w:del w:id="114" w:author="mmwave" w:date="2025-06-14T17:28:00Z"/>
          <w:b/>
          <w:rPrChange w:id="115" w:author="mmwave" w:date="2025-06-14T17:28:00Z">
            <w:rPr>
              <w:del w:id="116" w:author="mmwave" w:date="2025-06-14T17:28:00Z"/>
            </w:rPr>
          </w:rPrChange>
        </w:rPr>
        <w:pPrChange w:id="117" w:author="mmwave" w:date="2025-06-14T17:28:00Z">
          <w:pPr>
            <w:pStyle w:val="ListParagraph"/>
          </w:pPr>
        </w:pPrChange>
      </w:pPr>
    </w:p>
    <w:p w14:paraId="41F46701" w14:textId="593B935A" w:rsidR="0018351F" w:rsidRPr="007009B4" w:rsidDel="007009B4" w:rsidRDefault="0018351F">
      <w:pPr>
        <w:ind w:firstLine="0"/>
        <w:rPr>
          <w:del w:id="118" w:author="mmwave" w:date="2025-06-14T17:28:00Z"/>
          <w:b/>
          <w:rPrChange w:id="119" w:author="mmwave" w:date="2025-06-14T17:28:00Z">
            <w:rPr>
              <w:del w:id="120" w:author="mmwave" w:date="2025-06-14T17:28:00Z"/>
            </w:rPr>
          </w:rPrChange>
        </w:rPr>
        <w:pPrChange w:id="121" w:author="mmwave" w:date="2025-06-14T17:28:00Z">
          <w:pPr>
            <w:pStyle w:val="ListParagraph"/>
          </w:pPr>
        </w:pPrChange>
      </w:pPr>
    </w:p>
    <w:p w14:paraId="4A0EE521" w14:textId="76299F4B" w:rsidR="0018351F" w:rsidRPr="007009B4" w:rsidDel="007009B4" w:rsidRDefault="0018351F">
      <w:pPr>
        <w:ind w:firstLine="0"/>
        <w:rPr>
          <w:del w:id="122" w:author="mmwave" w:date="2025-06-14T17:28:00Z"/>
          <w:b/>
          <w:rPrChange w:id="123" w:author="mmwave" w:date="2025-06-14T17:28:00Z">
            <w:rPr>
              <w:del w:id="124" w:author="mmwave" w:date="2025-06-14T17:28:00Z"/>
            </w:rPr>
          </w:rPrChange>
        </w:rPr>
        <w:pPrChange w:id="125" w:author="mmwave" w:date="2025-06-14T17:28:00Z">
          <w:pPr>
            <w:pStyle w:val="ListParagraph"/>
            <w:ind w:firstLine="0"/>
          </w:pPr>
        </w:pPrChange>
      </w:pPr>
    </w:p>
    <w:p w14:paraId="1AAAAE20" w14:textId="7160081D" w:rsidR="002A38DC" w:rsidRDefault="002A38DC" w:rsidP="002A38DC">
      <w:pPr>
        <w:pStyle w:val="ListParagraph"/>
        <w:numPr>
          <w:ilvl w:val="0"/>
          <w:numId w:val="1"/>
        </w:numPr>
        <w:rPr>
          <w:b/>
        </w:rPr>
      </w:pPr>
      <w:r>
        <w:rPr>
          <w:b/>
        </w:rPr>
        <w:t>FIR system</w:t>
      </w:r>
    </w:p>
    <w:p w14:paraId="20E6D22D" w14:textId="728AFDE4" w:rsidR="004801A3" w:rsidRDefault="004801A3" w:rsidP="004801A3">
      <w:r>
        <w:t>The schematic of the FIR system is shown in</w:t>
      </w:r>
      <w:r w:rsidR="00A85ED9">
        <w:t xml:space="preserve"> </w:t>
      </w:r>
      <w:r w:rsidR="002D6958">
        <w:t>Fig.</w:t>
      </w:r>
      <w:r w:rsidR="00A85ED9">
        <w:fldChar w:fldCharType="begin"/>
      </w:r>
      <w:r w:rsidR="00A85ED9">
        <w:instrText xml:space="preserve"> REF _Ref189488509 \h</w:instrText>
      </w:r>
      <w:r w:rsidR="002D6958">
        <w:instrText>\#"0"</w:instrText>
      </w:r>
      <w:r w:rsidR="00A85ED9">
        <w:instrText xml:space="preserve"> </w:instrText>
      </w:r>
      <w:r w:rsidR="00A85ED9">
        <w:fldChar w:fldCharType="separate"/>
      </w:r>
      <w:r w:rsidR="00C42107">
        <w:t>4</w:t>
      </w:r>
      <w:r w:rsidR="00A85ED9">
        <w:fldChar w:fldCharType="end"/>
      </w:r>
      <w:r w:rsidR="00A85ED9">
        <w:t xml:space="preserve"> </w:t>
      </w:r>
      <w:r>
        <w:t>. The system consists of a rear mirror, a dielectric waveguide tube, a front mirror, and a metallic mesh. The rear mirror is a copper mirror coated with gold, featuring a central hole to allow the CO₂ laser to pass through. The front mirror is a dielectric-coated silicon wafer, designed to provide high FIR transmission (98%) and high CO₂ laser reflection (99%)</w:t>
      </w:r>
      <w:r w:rsidR="00A97BC6">
        <w:rPr>
          <w:vertAlign w:val="superscript"/>
        </w:rPr>
        <w:t>2</w:t>
      </w:r>
      <w:r>
        <w:t>. The metallic mesh has a density of 300 lines per inch (</w:t>
      </w:r>
      <w:proofErr w:type="spellStart"/>
      <w:r>
        <w:t>lpi</w:t>
      </w:r>
      <w:proofErr w:type="spellEnd"/>
      <w:r>
        <w:t xml:space="preserve">), with 20% transmission and 80% reflection for FIR radiation at a 432 </w:t>
      </w:r>
      <w:proofErr w:type="spellStart"/>
      <w:r>
        <w:t>μm</w:t>
      </w:r>
      <w:proofErr w:type="spellEnd"/>
      <w:r>
        <w:t xml:space="preserve"> wavelength</w:t>
      </w:r>
      <w:r w:rsidR="00C42107">
        <w:rPr>
          <w:vertAlign w:val="superscript"/>
        </w:rPr>
        <w:t>9</w:t>
      </w:r>
      <w:r>
        <w:t>.</w:t>
      </w:r>
    </w:p>
    <w:p w14:paraId="5219C5F0" w14:textId="593B0D6F" w:rsidR="004801A3" w:rsidRPr="004801A3" w:rsidRDefault="004801A3" w:rsidP="004801A3">
      <w:r>
        <w:t>The front mirror and metallic mesh are mounted on a stage that can be adjusted along the waveguide axis, driven by a stepper motor. The CO₂ laser oscillates between the front and rear mirrors, while the FIR laser oscillates between the metallic mesh and the rear mirror. By adjusting the cavity length between the metallic mesh and the rear mirror, the output power can be optimized to its maximum value.</w:t>
      </w:r>
    </w:p>
    <w:p w14:paraId="41CB6DDE" w14:textId="1E3E6DA3" w:rsidR="0074013E" w:rsidRPr="00704921" w:rsidRDefault="004111D7" w:rsidP="004111D7">
      <w:pPr>
        <w:pStyle w:val="ListParagraph"/>
        <w:jc w:val="center"/>
        <w:rPr>
          <w:b/>
        </w:rPr>
      </w:pPr>
      <w:del w:id="126" w:author="mmwave" w:date="2025-06-14T17:08:00Z">
        <w:r w:rsidRPr="004111D7" w:rsidDel="00842F23">
          <w:rPr>
            <w:b/>
            <w:noProof/>
          </w:rPr>
          <w:lastRenderedPageBreak/>
          <w:drawing>
            <wp:inline distT="0" distB="0" distL="0" distR="0" wp14:anchorId="31A471DB" wp14:editId="52AA99B1">
              <wp:extent cx="3578997" cy="4028815"/>
              <wp:effectExtent l="3810" t="0" r="0" b="6350"/>
              <wp:docPr id="18" name="Picture 7">
                <a:extLst xmlns:a="http://schemas.openxmlformats.org/drawingml/2006/main">
                  <a:ext uri="{FF2B5EF4-FFF2-40B4-BE49-F238E27FC236}">
                    <a16:creationId xmlns:a16="http://schemas.microsoft.com/office/drawing/2014/main" id="{8788C9D8-EA9C-4A89-ABF3-826999918B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788C9D8-EA9C-4A89-ABF3-826999918B10}"/>
                          </a:ext>
                        </a:extLst>
                      </pic:cNvPr>
                      <pic:cNvPicPr>
                        <a:picLocks noChangeAspect="1"/>
                      </pic:cNvPicPr>
                    </pic:nvPicPr>
                    <pic:blipFill>
                      <a:blip r:embed="rId12"/>
                      <a:stretch>
                        <a:fillRect/>
                      </a:stretch>
                    </pic:blipFill>
                    <pic:spPr>
                      <a:xfrm rot="5400000">
                        <a:off x="0" y="0"/>
                        <a:ext cx="3582304" cy="4032537"/>
                      </a:xfrm>
                      <a:prstGeom prst="rect">
                        <a:avLst/>
                      </a:prstGeom>
                    </pic:spPr>
                  </pic:pic>
                </a:graphicData>
              </a:graphic>
            </wp:inline>
          </w:drawing>
        </w:r>
      </w:del>
      <w:ins w:id="127" w:author="mmwave" w:date="2025-06-14T17:09:00Z">
        <w:r w:rsidR="00842F23" w:rsidRPr="00842F23">
          <w:rPr>
            <w:b/>
            <w:noProof/>
          </w:rPr>
          <w:drawing>
            <wp:inline distT="0" distB="0" distL="0" distR="0" wp14:anchorId="5C00C454" wp14:editId="20B93BDA">
              <wp:extent cx="3253666" cy="2868509"/>
              <wp:effectExtent l="0" t="0" r="4445" b="8255"/>
              <wp:docPr id="14" name="Picture 8">
                <a:extLst xmlns:a="http://schemas.openxmlformats.org/drawingml/2006/main">
                  <a:ext uri="{FF2B5EF4-FFF2-40B4-BE49-F238E27FC236}">
                    <a16:creationId xmlns:a16="http://schemas.microsoft.com/office/drawing/2014/main" id="{95BA8E4D-46E6-4F36-9772-971DA1C9F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5BA8E4D-46E6-4F36-9772-971DA1C9F9EB}"/>
                          </a:ext>
                        </a:extLst>
                      </pic:cNvPr>
                      <pic:cNvPicPr>
                        <a:picLocks noChangeAspect="1"/>
                      </pic:cNvPicPr>
                    </pic:nvPicPr>
                    <pic:blipFill>
                      <a:blip r:embed="rId13"/>
                      <a:stretch>
                        <a:fillRect/>
                      </a:stretch>
                    </pic:blipFill>
                    <pic:spPr>
                      <a:xfrm>
                        <a:off x="0" y="0"/>
                        <a:ext cx="3270460" cy="2883315"/>
                      </a:xfrm>
                      <a:prstGeom prst="rect">
                        <a:avLst/>
                      </a:prstGeom>
                    </pic:spPr>
                  </pic:pic>
                </a:graphicData>
              </a:graphic>
            </wp:inline>
          </w:drawing>
        </w:r>
      </w:ins>
    </w:p>
    <w:p w14:paraId="3442A3C8" w14:textId="77777777" w:rsidR="0074013E" w:rsidRDefault="0074013E" w:rsidP="0074013E">
      <w:pPr>
        <w:keepNext/>
      </w:pPr>
      <w:r>
        <w:rPr>
          <w:b/>
        </w:rPr>
        <w:tab/>
      </w:r>
    </w:p>
    <w:p w14:paraId="7B920A17" w14:textId="0CE3EFBF" w:rsidR="007D52F9" w:rsidRPr="0073010F" w:rsidRDefault="0074013E" w:rsidP="00092E01">
      <w:pPr>
        <w:pStyle w:val="Caption"/>
        <w:jc w:val="both"/>
      </w:pPr>
      <w:bookmarkStart w:id="128" w:name="_Ref189488509"/>
      <w:r>
        <w:t xml:space="preserve">Figure </w:t>
      </w:r>
      <w:fldSimple w:instr=" SEQ Figure \* ARABIC ">
        <w:r w:rsidR="003814F8">
          <w:rPr>
            <w:noProof/>
          </w:rPr>
          <w:t>4</w:t>
        </w:r>
      </w:fldSimple>
      <w:bookmarkEnd w:id="128"/>
      <w:r>
        <w:t>.</w:t>
      </w:r>
      <w:del w:id="129" w:author="mmwave" w:date="2025-06-15T03:55:00Z">
        <w:r w:rsidDel="004D617B">
          <w:delText>Overview of FIR system formic acid laser</w:delText>
        </w:r>
      </w:del>
      <w:r>
        <w:t xml:space="preserve"> </w:t>
      </w:r>
      <w:r w:rsidR="00C508B8">
        <w:t xml:space="preserve">(a) </w:t>
      </w:r>
      <w:ins w:id="130" w:author="mmwave" w:date="2025-06-14T17:10:00Z">
        <w:r w:rsidR="00842F23">
          <w:t>Real picture of FIR laser system.</w:t>
        </w:r>
      </w:ins>
      <w:del w:id="131" w:author="mmwave" w:date="2025-06-14T17:10:00Z">
        <w:r w:rsidR="00C508B8" w:rsidDel="00842F23">
          <w:delText>schematic layout of FIR laser system.</w:delText>
        </w:r>
      </w:del>
      <w:r w:rsidR="00C508B8">
        <w:t xml:space="preserve"> (b) </w:t>
      </w:r>
      <w:del w:id="132" w:author="mmwave" w:date="2025-06-14T17:10:00Z">
        <w:r w:rsidR="00C508B8" w:rsidDel="00842F23">
          <w:delText>Real picture of FIR laser system.</w:delText>
        </w:r>
      </w:del>
      <w:ins w:id="133" w:author="mmwave" w:date="2025-06-14T17:10:00Z">
        <w:r w:rsidR="00842F23" w:rsidRPr="00842F23">
          <w:t xml:space="preserve"> </w:t>
        </w:r>
        <w:r w:rsidR="00842F23">
          <w:t>Schematic layout of FIR laser system.</w:t>
        </w:r>
      </w:ins>
    </w:p>
    <w:p w14:paraId="2C9A1DC7" w14:textId="77777777" w:rsidR="007D52F9" w:rsidRDefault="007D52F9" w:rsidP="007D52F9">
      <w:pPr>
        <w:pStyle w:val="ListParagraph"/>
        <w:rPr>
          <w:b/>
        </w:rPr>
      </w:pPr>
    </w:p>
    <w:p w14:paraId="2F7513DD" w14:textId="77777777" w:rsidR="007D52F9" w:rsidRPr="002A38DC" w:rsidRDefault="007D52F9" w:rsidP="002A38DC">
      <w:pPr>
        <w:pStyle w:val="ListParagraph"/>
        <w:numPr>
          <w:ilvl w:val="0"/>
          <w:numId w:val="1"/>
        </w:numPr>
        <w:rPr>
          <w:b/>
        </w:rPr>
      </w:pPr>
      <w:r>
        <w:rPr>
          <w:b/>
        </w:rPr>
        <w:t xml:space="preserve">The combined system </w:t>
      </w:r>
    </w:p>
    <w:p w14:paraId="3987E472" w14:textId="5FBBCBF7" w:rsidR="007B2B04" w:rsidRDefault="007B2B04" w:rsidP="00092E01">
      <w:r w:rsidRPr="007B2B04">
        <w:t xml:space="preserve">As shown in </w:t>
      </w:r>
      <w:r w:rsidR="00092E01">
        <w:t>fig.</w:t>
      </w:r>
      <w:r>
        <w:fldChar w:fldCharType="begin"/>
      </w:r>
      <w:r>
        <w:instrText xml:space="preserve"> REF _Ref189488817 \h </w:instrText>
      </w:r>
      <w:r w:rsidR="00092E01">
        <w:instrText>\# "0"</w:instrText>
      </w:r>
      <w:r>
        <w:fldChar w:fldCharType="separate"/>
      </w:r>
      <w:r w:rsidR="00092E01">
        <w:t>5</w:t>
      </w:r>
      <w:r>
        <w:fldChar w:fldCharType="end"/>
      </w:r>
      <w:r w:rsidRPr="007B2B04">
        <w:t>, the laser system consists of a CO₂ laser</w:t>
      </w:r>
      <w:r>
        <w:t xml:space="preserve"> system</w:t>
      </w:r>
      <w:r w:rsidRPr="007B2B04">
        <w:t xml:space="preserve">, a FIR laser system with a focusing lens, and a reflector mirror, which facilitates coupling the CO₂ laser into the FIR system. The CO₂ laser </w:t>
      </w:r>
      <w:r w:rsidRPr="007B2B04">
        <w:lastRenderedPageBreak/>
        <w:t xml:space="preserve">beam has a diameter of approximately 11 mm at the output coupler, while the FIR input window has a diameter of 10 mm. Therefore, a focusing lens </w:t>
      </w:r>
      <w:r>
        <w:t xml:space="preserve">with </w:t>
      </w:r>
      <w:r w:rsidRPr="007B2B04">
        <w:t xml:space="preserve">focal length of approximately 1 m is necessary to direct the CO₂ beam into the FIR system. </w:t>
      </w:r>
      <w:r>
        <w:t>T</w:t>
      </w:r>
      <w:r w:rsidRPr="007B2B04">
        <w:t>he CO₂ beam</w:t>
      </w:r>
      <w:r>
        <w:t xml:space="preserve"> at focus point</w:t>
      </w:r>
      <w:r w:rsidRPr="007B2B04">
        <w:t xml:space="preserve"> is </w:t>
      </w:r>
      <w:r>
        <w:t>located</w:t>
      </w:r>
      <w:r w:rsidRPr="007B2B04">
        <w:t xml:space="preserve"> between the input window and the rear mirror</w:t>
      </w:r>
      <w:r>
        <w:t xml:space="preserve"> as shown in </w:t>
      </w:r>
      <w:r w:rsidR="00092E01">
        <w:t>fig.</w:t>
      </w:r>
      <w:r>
        <w:fldChar w:fldCharType="begin"/>
      </w:r>
      <w:r>
        <w:instrText xml:space="preserve"> REF _Ref189488509 \h </w:instrText>
      </w:r>
      <w:r w:rsidR="00092E01">
        <w:instrText>\# "0"</w:instrText>
      </w:r>
      <w:r>
        <w:fldChar w:fldCharType="separate"/>
      </w:r>
      <w:r w:rsidR="00092E01">
        <w:t>4</w:t>
      </w:r>
      <w:r>
        <w:fldChar w:fldCharType="end"/>
      </w:r>
      <w:r>
        <w:t>(a)</w:t>
      </w:r>
      <w:r w:rsidRPr="007B2B04">
        <w:t>, where its diameter is reduced to about 3 mm.</w:t>
      </w:r>
      <w:r w:rsidR="00A321C1">
        <w:t xml:space="preserve"> </w:t>
      </w:r>
      <w:r w:rsidR="005A0FEC">
        <w:t>With t</w:t>
      </w:r>
      <w:r w:rsidR="009825E2">
        <w:t>he CO</w:t>
      </w:r>
      <w:r w:rsidR="009825E2">
        <w:rPr>
          <w:vertAlign w:val="subscript"/>
        </w:rPr>
        <w:t xml:space="preserve">2 </w:t>
      </w:r>
      <w:r w:rsidR="009825E2">
        <w:t xml:space="preserve">laser </w:t>
      </w:r>
      <w:r w:rsidR="005A0FEC">
        <w:t>beam filling</w:t>
      </w:r>
      <w:r w:rsidR="006F36DD">
        <w:t xml:space="preserve"> the FIR </w:t>
      </w:r>
      <w:r w:rsidR="005A0FEC">
        <w:t>waveguide</w:t>
      </w:r>
      <w:r w:rsidR="006F36DD">
        <w:t xml:space="preserve">, </w:t>
      </w:r>
      <w:r w:rsidR="005A0FEC">
        <w:t>t</w:t>
      </w:r>
      <w:r w:rsidR="006F36DD">
        <w:t xml:space="preserve">he </w:t>
      </w:r>
      <w:r w:rsidR="005A0FEC">
        <w:t>f</w:t>
      </w:r>
      <w:r w:rsidR="006F36DD">
        <w:t xml:space="preserve">ormic acid gas will be stimulated and emit the FIR laser </w:t>
      </w:r>
      <w:r w:rsidR="00C84DE9">
        <w:t>continuously.</w:t>
      </w:r>
    </w:p>
    <w:p w14:paraId="2D53B71E" w14:textId="77777777" w:rsidR="007B25F2" w:rsidRDefault="007B25F2" w:rsidP="00092E01">
      <w:r>
        <w:t>However, the FIR laser beam profile and intensity are strongly influenced by the optical setup and alignment. Even a minor misalignment of 0.1° can result in a significant alteration of the beam profile. Therefore, precise alignment is crucial to ensuring optimal beam quality and intensity.</w:t>
      </w:r>
    </w:p>
    <w:p w14:paraId="7FA4BB3B" w14:textId="6DD7FBEA" w:rsidR="00F64214" w:rsidRDefault="007B25F2" w:rsidP="00F64214">
      <w:pPr>
        <w:keepNext/>
      </w:pPr>
      <w:r>
        <w:t xml:space="preserve">   </w:t>
      </w:r>
      <w:r w:rsidR="00A36382" w:rsidRPr="00A36382">
        <w:rPr>
          <w:noProof/>
        </w:rPr>
        <w:drawing>
          <wp:inline distT="0" distB="0" distL="0" distR="0" wp14:anchorId="11E82623" wp14:editId="632E00A6">
            <wp:extent cx="5943600" cy="1816735"/>
            <wp:effectExtent l="0" t="0" r="0" b="0"/>
            <wp:docPr id="16" name="Picture 3">
              <a:extLst xmlns:a="http://schemas.openxmlformats.org/drawingml/2006/main">
                <a:ext uri="{FF2B5EF4-FFF2-40B4-BE49-F238E27FC236}">
                  <a16:creationId xmlns:a16="http://schemas.microsoft.com/office/drawing/2014/main" id="{A374BFAF-81AE-4BFC-AA39-7946B00CE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74BFAF-81AE-4BFC-AA39-7946B00CE6B7}"/>
                        </a:ext>
                      </a:extLst>
                    </pic:cNvPr>
                    <pic:cNvPicPr>
                      <a:picLocks noChangeAspect="1"/>
                    </pic:cNvPicPr>
                  </pic:nvPicPr>
                  <pic:blipFill>
                    <a:blip r:embed="rId14"/>
                    <a:stretch>
                      <a:fillRect/>
                    </a:stretch>
                  </pic:blipFill>
                  <pic:spPr>
                    <a:xfrm>
                      <a:off x="0" y="0"/>
                      <a:ext cx="5943600" cy="1816735"/>
                    </a:xfrm>
                    <a:prstGeom prst="rect">
                      <a:avLst/>
                    </a:prstGeom>
                  </pic:spPr>
                </pic:pic>
              </a:graphicData>
            </a:graphic>
          </wp:inline>
        </w:drawing>
      </w:r>
    </w:p>
    <w:p w14:paraId="6DAFD59E" w14:textId="523CFEED" w:rsidR="000E7BDE" w:rsidRDefault="00F64214" w:rsidP="00F64214">
      <w:pPr>
        <w:pStyle w:val="Caption"/>
      </w:pPr>
      <w:bookmarkStart w:id="134" w:name="_Ref189488817"/>
      <w:r>
        <w:t xml:space="preserve">Figure </w:t>
      </w:r>
      <w:fldSimple w:instr=" SEQ Figure \* ARABIC ">
        <w:r w:rsidR="003814F8">
          <w:rPr>
            <w:noProof/>
          </w:rPr>
          <w:t>5</w:t>
        </w:r>
      </w:fldSimple>
      <w:bookmarkEnd w:id="134"/>
      <w:r>
        <w:t>. The overview of the laser system setup</w:t>
      </w:r>
    </w:p>
    <w:p w14:paraId="0DA3131A" w14:textId="77777777" w:rsidR="007B25F2" w:rsidRPr="00545383" w:rsidRDefault="007B25F2" w:rsidP="00545383">
      <w:pPr>
        <w:rPr>
          <w:b/>
        </w:rPr>
      </w:pPr>
      <w:r w:rsidRPr="00545383">
        <w:rPr>
          <w:b/>
        </w:rPr>
        <w:t xml:space="preserve">Optical alignment setup </w:t>
      </w:r>
    </w:p>
    <w:p w14:paraId="442073EF" w14:textId="1F7B8090" w:rsidR="005B3B8E" w:rsidRDefault="005B3B8E" w:rsidP="005B3B8E">
      <w:r>
        <w:t xml:space="preserve">To maximize the FIR laser's output power and ensure an optimal beam profile, the CO₂ laser </w:t>
      </w:r>
      <w:r w:rsidR="00C42107">
        <w:t xml:space="preserve">should </w:t>
      </w:r>
      <w:r>
        <w:t>be precisely aligned with the FIR laser waveguide axis. Additionally, the mirrors in the FIR laser system must be perpendicular to the waveguide axis to facilitate multiple reflections and support the dominant FIR wave mode, EH</w:t>
      </w:r>
      <w:r>
        <w:rPr>
          <w:rStyle w:val="katex-mathml"/>
        </w:rPr>
        <w:t>11</w:t>
      </w:r>
      <w:r>
        <w:rPr>
          <w:rStyle w:val="vlist-s"/>
        </w:rPr>
        <w:t>​</w:t>
      </w:r>
      <w:r>
        <w:t>, which results in a Gaussian beam profile at the output.</w:t>
      </w:r>
    </w:p>
    <w:p w14:paraId="2C0C671A" w14:textId="77777777" w:rsidR="005B3B8E" w:rsidRPr="005B3B8E" w:rsidRDefault="005B3B8E" w:rsidP="005B3B8E">
      <w:r>
        <w:t>(1). CO</w:t>
      </w:r>
      <w:r>
        <w:rPr>
          <w:vertAlign w:val="subscript"/>
        </w:rPr>
        <w:t>2</w:t>
      </w:r>
      <w:r>
        <w:t xml:space="preserve"> laser alignment</w:t>
      </w:r>
    </w:p>
    <w:p w14:paraId="72DC0AA9" w14:textId="2472085B" w:rsidR="00E539FB" w:rsidRDefault="00407EAC" w:rsidP="00E539FB">
      <w:r>
        <w:t>The system alignment is</w:t>
      </w:r>
      <w:r w:rsidR="005B3B8E">
        <w:t xml:space="preserve"> </w:t>
      </w:r>
      <w:r>
        <w:t xml:space="preserve">setup as shown in </w:t>
      </w:r>
      <w:r w:rsidR="00092E01">
        <w:t>fig.</w:t>
      </w:r>
      <w:r>
        <w:fldChar w:fldCharType="begin"/>
      </w:r>
      <w:r>
        <w:instrText xml:space="preserve"> REF _Ref189693412 \h </w:instrText>
      </w:r>
      <w:r w:rsidR="00092E01">
        <w:instrText>\# "0"</w:instrText>
      </w:r>
      <w:r>
        <w:fldChar w:fldCharType="separate"/>
      </w:r>
      <w:r w:rsidR="00092E01">
        <w:t>6</w:t>
      </w:r>
      <w:r>
        <w:fldChar w:fldCharType="end"/>
      </w:r>
      <w:r>
        <w:t>.</w:t>
      </w:r>
      <w:r w:rsidR="005B3B8E">
        <w:t xml:space="preserve"> </w:t>
      </w:r>
      <w:r w:rsidR="00E539FB">
        <w:t xml:space="preserve">Since the CO₂ laser is invisible to the human eye, a HeNe laser is used to align the CO₂ laser with the FIR laser system. The HeNe laser is positioned </w:t>
      </w:r>
      <w:r w:rsidR="006E43A8">
        <w:t xml:space="preserve">several as far as practical from </w:t>
      </w:r>
      <w:r w:rsidR="00E539FB">
        <w:t xml:space="preserve">the output of the FIR laser system, approximately 4.8 m </w:t>
      </w:r>
      <w:r w:rsidR="006E43A8">
        <w:t>in this case</w:t>
      </w:r>
      <w:r w:rsidR="00E539FB">
        <w:t>. To allow the visible laser to pass through unobstructed, the metallic mesh, front mirror, rear mirror</w:t>
      </w:r>
      <w:r w:rsidR="00D44D87">
        <w:t xml:space="preserve"> and lens</w:t>
      </w:r>
      <w:r w:rsidR="00E539FB">
        <w:t xml:space="preserve"> are temporarily </w:t>
      </w:r>
      <w:r w:rsidR="00012BB7">
        <w:t xml:space="preserve">removed. </w:t>
      </w:r>
      <w:r w:rsidR="006E43A8">
        <w:t>Alignment guides are temporarily placed in the input and output ports to aid in beam alignment. The guides were made from black Delrin, to achieve a snug fit in the bore with a pinhole drilled in the center. The</w:t>
      </w:r>
      <w:r w:rsidR="00E539FB">
        <w:t xml:space="preserve"> HeNe laser is finely adjusted to ensure that the beam passes through the center of both the input and output windows.</w:t>
      </w:r>
    </w:p>
    <w:p w14:paraId="7E91FAC3" w14:textId="19271DD1" w:rsidR="00A41483" w:rsidRDefault="00B30B96" w:rsidP="00E539FB">
      <w:r w:rsidRPr="00A41483">
        <w:rPr>
          <w:noProof/>
        </w:rPr>
        <w:lastRenderedPageBreak/>
        <w:drawing>
          <wp:anchor distT="0" distB="0" distL="114300" distR="114300" simplePos="0" relativeHeight="251667456" behindDoc="0" locked="0" layoutInCell="1" allowOverlap="1" wp14:anchorId="56722649" wp14:editId="74339416">
            <wp:simplePos x="0" y="0"/>
            <wp:positionH relativeFrom="margin">
              <wp:posOffset>393700</wp:posOffset>
            </wp:positionH>
            <wp:positionV relativeFrom="paragraph">
              <wp:posOffset>1056005</wp:posOffset>
            </wp:positionV>
            <wp:extent cx="5102225" cy="1543050"/>
            <wp:effectExtent l="0" t="0" r="0" b="0"/>
            <wp:wrapTopAndBottom/>
            <wp:docPr id="3" name="Picture 1">
              <a:extLst xmlns:a="http://schemas.openxmlformats.org/drawingml/2006/main">
                <a:ext uri="{FF2B5EF4-FFF2-40B4-BE49-F238E27FC236}">
                  <a16:creationId xmlns:a16="http://schemas.microsoft.com/office/drawing/2014/main" id="{E616C571-14BD-4326-BFFA-27777765B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616C571-14BD-4326-BFFA-27777765BD8A}"/>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2225" cy="1543050"/>
                    </a:xfrm>
                    <a:prstGeom prst="rect">
                      <a:avLst/>
                    </a:prstGeom>
                  </pic:spPr>
                </pic:pic>
              </a:graphicData>
            </a:graphic>
            <wp14:sizeRelH relativeFrom="margin">
              <wp14:pctWidth>0</wp14:pctWidth>
            </wp14:sizeRelH>
            <wp14:sizeRelV relativeFrom="margin">
              <wp14:pctHeight>0</wp14:pctHeight>
            </wp14:sizeRelV>
          </wp:anchor>
        </w:drawing>
      </w:r>
      <w:r w:rsidR="0099480D">
        <w:rPr>
          <w:noProof/>
        </w:rPr>
        <mc:AlternateContent>
          <mc:Choice Requires="wps">
            <w:drawing>
              <wp:anchor distT="0" distB="0" distL="114300" distR="114300" simplePos="0" relativeHeight="251669504" behindDoc="0" locked="0" layoutInCell="1" allowOverlap="1" wp14:anchorId="79C4FA76" wp14:editId="14C9856B">
                <wp:simplePos x="0" y="0"/>
                <wp:positionH relativeFrom="column">
                  <wp:posOffset>133350</wp:posOffset>
                </wp:positionH>
                <wp:positionV relativeFrom="paragraph">
                  <wp:posOffset>2662555</wp:posOffset>
                </wp:positionV>
                <wp:extent cx="510222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2FD1E05E" w14:textId="11777428" w:rsidR="0099480D" w:rsidRDefault="0099480D" w:rsidP="00FF23FA">
                            <w:pPr>
                              <w:pStyle w:val="Caption"/>
                              <w:ind w:firstLine="0"/>
                              <w:rPr>
                                <w:noProof/>
                              </w:rPr>
                            </w:pPr>
                            <w:bookmarkStart w:id="135" w:name="_Ref189693412"/>
                            <w:r>
                              <w:t xml:space="preserve">Figure </w:t>
                            </w:r>
                            <w:fldSimple w:instr=" SEQ Figure \* ARABIC ">
                              <w:r w:rsidR="003814F8">
                                <w:rPr>
                                  <w:noProof/>
                                </w:rPr>
                                <w:t>6</w:t>
                              </w:r>
                            </w:fldSimple>
                            <w:bookmarkEnd w:id="135"/>
                            <w:r>
                              <w:rPr>
                                <w:rFonts w:hint="eastAsia"/>
                              </w:rPr>
                              <w:t>.</w:t>
                            </w:r>
                            <w:r>
                              <w:t xml:space="preserve"> CO</w:t>
                            </w:r>
                            <w:r>
                              <w:rPr>
                                <w:vertAlign w:val="subscript"/>
                              </w:rPr>
                              <w:t>2</w:t>
                            </w:r>
                            <w:r>
                              <w:t xml:space="preserve"> laser alignment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4FA76" id="Text Box 4" o:spid="_x0000_s1027" type="#_x0000_t202" style="position:absolute;left:0;text-align:left;margin-left:10.5pt;margin-top:209.65pt;width:40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o2LQIAAGQ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" stroked="f">
                <v:textbox style="mso-fit-shape-to-text:t" inset="0,0,0,0">
                  <w:txbxContent>
                    <w:p w14:paraId="2FD1E05E" w14:textId="11777428" w:rsidR="0099480D" w:rsidRDefault="0099480D" w:rsidP="00FF23FA">
                      <w:pPr>
                        <w:pStyle w:val="Caption"/>
                        <w:ind w:firstLine="0"/>
                        <w:rPr>
                          <w:noProof/>
                        </w:rPr>
                      </w:pPr>
                      <w:bookmarkStart w:id="128" w:name="_Ref189693412"/>
                      <w:r>
                        <w:t xml:space="preserve">Figure </w:t>
                      </w:r>
                      <w:r w:rsidR="00AB5201">
                        <w:fldChar w:fldCharType="begin"/>
                      </w:r>
                      <w:r w:rsidR="00AB5201">
                        <w:instrText xml:space="preserve"> SEQ Figure \* ARABIC </w:instrText>
                      </w:r>
                      <w:r w:rsidR="00AB5201">
                        <w:fldChar w:fldCharType="separate"/>
                      </w:r>
                      <w:r w:rsidR="003814F8">
                        <w:rPr>
                          <w:noProof/>
                        </w:rPr>
                        <w:t>6</w:t>
                      </w:r>
                      <w:r w:rsidR="00AB5201">
                        <w:rPr>
                          <w:noProof/>
                        </w:rPr>
                        <w:fldChar w:fldCharType="end"/>
                      </w:r>
                      <w:bookmarkEnd w:id="128"/>
                      <w:r>
                        <w:rPr>
                          <w:rFonts w:hint="eastAsia"/>
                        </w:rPr>
                        <w:t>.</w:t>
                      </w:r>
                      <w:r>
                        <w:t xml:space="preserve"> CO</w:t>
                      </w:r>
                      <w:r>
                        <w:rPr>
                          <w:vertAlign w:val="subscript"/>
                        </w:rPr>
                        <w:t>2</w:t>
                      </w:r>
                      <w:r>
                        <w:t xml:space="preserve"> laser alignment setup</w:t>
                      </w:r>
                    </w:p>
                  </w:txbxContent>
                </v:textbox>
                <w10:wrap type="topAndBottom"/>
              </v:shape>
            </w:pict>
          </mc:Fallback>
        </mc:AlternateContent>
      </w:r>
      <w:r w:rsidR="00E539FB">
        <w:t>The visible laser beam is then reflected into the CO₂ laser output window using two reflector mirrors.</w:t>
      </w:r>
      <w:r w:rsidR="00A52F92">
        <w:t xml:space="preserve"> The second mirror should be temporarily rotated back and forth, so that the correct height is achieved for entering the </w:t>
      </w:r>
      <w:r w:rsidR="00A52F92" w:rsidRPr="00B30B96">
        <w:t>CO₂ laser</w:t>
      </w:r>
      <w:r w:rsidR="00A52F92">
        <w:t xml:space="preserve">, and </w:t>
      </w:r>
      <w:r w:rsidR="004E20B2">
        <w:t xml:space="preserve">adjusted so </w:t>
      </w:r>
      <w:r w:rsidR="00A52F92">
        <w:t xml:space="preserve">that it is parallel to the optical table. </w:t>
      </w:r>
      <w:r w:rsidR="00E539FB">
        <w:t xml:space="preserve"> If the beam does not pass through the center of the CO₂ laser output window, the CO₂ laser system </w:t>
      </w:r>
      <w:r w:rsidR="00407EAC">
        <w:t>should be</w:t>
      </w:r>
      <w:r w:rsidR="00E539FB">
        <w:t xml:space="preserve"> repositioned to align the window center with the visible laser.</w:t>
      </w:r>
      <w:r w:rsidR="00D44D87">
        <w:t xml:space="preserve"> This alignment requires removing the laser cover. Another Delrin guide is used in the end of the output coupler to determine when the beam is centered</w:t>
      </w:r>
      <w:r w:rsidR="00E539FB">
        <w:t xml:space="preserve">. If the footprint is not centered on the grating, the CO₂ laser system </w:t>
      </w:r>
      <w:r w:rsidR="00012BB7">
        <w:t>position</w:t>
      </w:r>
      <w:r w:rsidR="00E539FB">
        <w:t xml:space="preserve"> should be carefully adjusted to ensure </w:t>
      </w:r>
      <w:r w:rsidR="00012BB7">
        <w:t xml:space="preserve">the laser </w:t>
      </w:r>
      <w:r w:rsidR="00D44D87">
        <w:t xml:space="preserve">is </w:t>
      </w:r>
      <w:r w:rsidR="00012BB7">
        <w:t>hitting the center of the grating</w:t>
      </w:r>
      <w:r w:rsidR="00CA1424">
        <w:t xml:space="preserve">. </w:t>
      </w:r>
      <w:r w:rsidR="00D44D87">
        <w:t xml:space="preserve">This can be a tedious process, as it requires vertical axis rotation, translation, and elevation adjustment of the </w:t>
      </w:r>
      <w:r w:rsidR="00A52F92" w:rsidRPr="00B30B96">
        <w:t>CO₂ laser</w:t>
      </w:r>
      <w:r w:rsidR="00A52F92">
        <w:t xml:space="preserve">. A laser level can be used in conjunction with the HeNe to adjust the elevation of the </w:t>
      </w:r>
      <w:r w:rsidR="00A52F92" w:rsidRPr="00B30B96">
        <w:t>CO₂ laser</w:t>
      </w:r>
      <w:r w:rsidR="00A52F92">
        <w:t xml:space="preserve">. With the lights in the lab off, it is possible to observe reflections of the HeNe laser on the </w:t>
      </w:r>
      <w:r w:rsidR="00A52F92" w:rsidRPr="00B30B96">
        <w:t>CO₂ laser</w:t>
      </w:r>
      <w:r w:rsidR="00A52F92">
        <w:t xml:space="preserve"> waveguide, when viewing the reflection from the correct angle. The laser can then be pivoted and recentered</w:t>
      </w:r>
      <w:r w:rsidR="004E20B2">
        <w:t>,</w:t>
      </w:r>
      <w:r w:rsidR="00A52F92">
        <w:t xml:space="preserve"> using the output coupler target</w:t>
      </w:r>
      <w:r w:rsidR="004E20B2">
        <w:t>,</w:t>
      </w:r>
      <w:r w:rsidR="00A52F92">
        <w:t xml:space="preserve"> to move the reflection down the waveguide until it exits the mirror box and appears on the second waveguide. This process is continued until the faint image of the HeNe can be observed on the grating</w:t>
      </w:r>
      <w:r w:rsidR="004E20B2">
        <w:t>. With</w:t>
      </w:r>
      <w:r w:rsidRPr="00B30B96">
        <w:t xml:space="preserve"> the FIR system and the CO₂ system aligned using a HeNe laser, the CO₂ laser is co-axial with the FIR waveguide tube. This alignment maximizes the CO₂ laser's</w:t>
      </w:r>
      <w:r w:rsidR="004E20B2">
        <w:t xml:space="preserve"> reflections</w:t>
      </w:r>
      <w:r w:rsidRPr="00B30B96">
        <w:t xml:space="preserve"> within the FIR waveguide tube, thereby enhancing absorption and energy transfer to the </w:t>
      </w:r>
      <w:r w:rsidR="004E20B2">
        <w:t>formic acid gas</w:t>
      </w:r>
      <w:r w:rsidRPr="00B30B96">
        <w:t>.</w:t>
      </w:r>
    </w:p>
    <w:p w14:paraId="414E1755" w14:textId="77777777" w:rsidR="007776E6" w:rsidRDefault="007776E6" w:rsidP="007776E6">
      <w:pPr>
        <w:keepNext/>
      </w:pPr>
      <w:r w:rsidRPr="007776E6">
        <w:rPr>
          <w:noProof/>
        </w:rPr>
        <w:drawing>
          <wp:inline distT="0" distB="0" distL="0" distR="0" wp14:anchorId="121019CA" wp14:editId="0EBA0B8A">
            <wp:extent cx="5943600" cy="1798320"/>
            <wp:effectExtent l="0" t="0" r="0" b="0"/>
            <wp:docPr id="68" name="Picture 67">
              <a:extLst xmlns:a="http://schemas.openxmlformats.org/drawingml/2006/main">
                <a:ext uri="{FF2B5EF4-FFF2-40B4-BE49-F238E27FC236}">
                  <a16:creationId xmlns:a16="http://schemas.microsoft.com/office/drawing/2014/main" id="{D822A0A5-0744-4B9F-A8B3-B3A5E5E12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D822A0A5-0744-4B9F-A8B3-B3A5E5E1267E}"/>
                        </a:ext>
                      </a:extLst>
                    </pic:cNvPr>
                    <pic:cNvPicPr>
                      <a:picLocks noChangeAspect="1"/>
                    </pic:cNvPicPr>
                  </pic:nvPicPr>
                  <pic:blipFill>
                    <a:blip r:embed="rId16"/>
                    <a:stretch>
                      <a:fillRect/>
                    </a:stretch>
                  </pic:blipFill>
                  <pic:spPr>
                    <a:xfrm>
                      <a:off x="0" y="0"/>
                      <a:ext cx="5943600" cy="1798320"/>
                    </a:xfrm>
                    <a:prstGeom prst="rect">
                      <a:avLst/>
                    </a:prstGeom>
                  </pic:spPr>
                </pic:pic>
              </a:graphicData>
            </a:graphic>
          </wp:inline>
        </w:drawing>
      </w:r>
    </w:p>
    <w:p w14:paraId="6BE1E188" w14:textId="7008E63F" w:rsidR="007776E6" w:rsidRDefault="007776E6" w:rsidP="007776E6">
      <w:pPr>
        <w:pStyle w:val="Caption"/>
      </w:pPr>
      <w:r>
        <w:t xml:space="preserve">Figure </w:t>
      </w:r>
      <w:fldSimple w:instr=" SEQ Figure \* ARABIC ">
        <w:r w:rsidR="003814F8">
          <w:rPr>
            <w:noProof/>
          </w:rPr>
          <w:t>7</w:t>
        </w:r>
      </w:fldSimple>
      <w:r>
        <w:t>.CO2 laser alignment benchmark</w:t>
      </w:r>
    </w:p>
    <w:p w14:paraId="53960D73" w14:textId="77777777" w:rsidR="007776E6" w:rsidRDefault="007776E6" w:rsidP="007776E6">
      <w:pPr>
        <w:keepNext/>
        <w:jc w:val="center"/>
      </w:pPr>
      <w:r w:rsidRPr="007776E6">
        <w:rPr>
          <w:noProof/>
        </w:rPr>
        <w:lastRenderedPageBreak/>
        <w:drawing>
          <wp:inline distT="0" distB="0" distL="0" distR="0" wp14:anchorId="1259669B" wp14:editId="0AC20800">
            <wp:extent cx="1885184" cy="2513906"/>
            <wp:effectExtent l="0" t="0" r="1270" b="1270"/>
            <wp:docPr id="6" name="Picture 6" descr="C:\Users\mmwave\Documents\WeChat Files\wxid_5b1tkuemad2m22\FileStorage\Temp\5ee6c2cde93eabf4d5edcd25a3509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mwave\Documents\WeChat Files\wxid_5b1tkuemad2m22\FileStorage\Temp\5ee6c2cde93eabf4d5edcd25a3509df.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0937" cy="2548248"/>
                    </a:xfrm>
                    <a:prstGeom prst="rect">
                      <a:avLst/>
                    </a:prstGeom>
                    <a:noFill/>
                    <a:ln>
                      <a:noFill/>
                    </a:ln>
                  </pic:spPr>
                </pic:pic>
              </a:graphicData>
            </a:graphic>
          </wp:inline>
        </w:drawing>
      </w:r>
    </w:p>
    <w:p w14:paraId="3E8ED61C" w14:textId="34265E8B" w:rsidR="007776E6" w:rsidRPr="007776E6" w:rsidRDefault="007776E6" w:rsidP="00C42107">
      <w:pPr>
        <w:pStyle w:val="Caption"/>
      </w:pPr>
      <w:bookmarkStart w:id="136" w:name="_Ref190033396"/>
      <w:r>
        <w:t xml:space="preserve">Figure </w:t>
      </w:r>
      <w:fldSimple w:instr=" SEQ Figure \* ARABIC ">
        <w:r w:rsidR="003814F8">
          <w:rPr>
            <w:noProof/>
          </w:rPr>
          <w:t>8</w:t>
        </w:r>
      </w:fldSimple>
      <w:bookmarkEnd w:id="136"/>
      <w:r>
        <w:t>.The imaging of the CO2 laser beam profile</w:t>
      </w:r>
    </w:p>
    <w:p w14:paraId="08B8C824" w14:textId="494C887C" w:rsidR="007776E6" w:rsidRDefault="007776E6" w:rsidP="007776E6">
      <w:r>
        <w:t>To verify the alignment of the CO₂ laser with the FIR system, two adjustable apertures are positioned in front of the input window and behind the output window of the FIR laser system. The center of each aperture is aligned with the axis of the HeNe laser path. An imaging pla</w:t>
      </w:r>
      <w:r w:rsidR="004E20B2">
        <w:t>te</w:t>
      </w:r>
      <w:r>
        <w:t xml:space="preserve"> is used to illustrate the CO₂ beam profile</w:t>
      </w:r>
      <w:r w:rsidR="00C42107">
        <w:t xml:space="preserve"> as shown in Fig. </w:t>
      </w:r>
      <w:r w:rsidR="00C42107">
        <w:fldChar w:fldCharType="begin"/>
      </w:r>
      <w:r w:rsidR="00C42107">
        <w:instrText xml:space="preserve"> REF _Ref190033396 \h \#"0"</w:instrText>
      </w:r>
      <w:r w:rsidR="00C42107">
        <w:fldChar w:fldCharType="separate"/>
      </w:r>
      <w:r w:rsidR="00C42107">
        <w:t>8</w:t>
      </w:r>
      <w:r w:rsidR="00C42107">
        <w:fldChar w:fldCharType="end"/>
      </w:r>
      <w:r>
        <w:t>.</w:t>
      </w:r>
    </w:p>
    <w:p w14:paraId="33E2C9FF" w14:textId="77777777" w:rsidR="008D6D36" w:rsidRDefault="007776E6" w:rsidP="007776E6">
      <w:r>
        <w:t>The alignment procedure is as follows: first, the apertures are fully opened, and the CO₂ laser is turned on to check whether the beam profile aligns with the HeNe laser optical path at both positions. The method involves gradually reducing the aperture size and examining the clipped beam profile. If the beam profile is symmetrically clipped, the CO₂ beam is aligned with the main optical axis. If asymmetry is observed, the beam is shifted toward the side where more clipping occurs. By checking the beam position at both locations and making slight adjustments to the mirror angle, the CO₂ beam can be aligned with the axis of the visible laser.</w:t>
      </w:r>
    </w:p>
    <w:p w14:paraId="1E6C08F7" w14:textId="77777777" w:rsidR="0029209C" w:rsidRDefault="0029209C" w:rsidP="007776E6">
      <w:r>
        <w:t>(2) Mirror alignment in the FIR laser system</w:t>
      </w:r>
    </w:p>
    <w:p w14:paraId="31A0B097" w14:textId="77777777" w:rsidR="00AB2C7D" w:rsidRDefault="00AB2C7D" w:rsidP="00BB36AB">
      <w:pPr>
        <w:keepNext/>
        <w:jc w:val="center"/>
      </w:pPr>
      <w:r w:rsidRPr="00AB2C7D">
        <w:rPr>
          <w:noProof/>
        </w:rPr>
        <w:lastRenderedPageBreak/>
        <w:drawing>
          <wp:inline distT="0" distB="0" distL="0" distR="0" wp14:anchorId="50B9AA9C" wp14:editId="7DD30EDD">
            <wp:extent cx="4089400" cy="2727141"/>
            <wp:effectExtent l="0" t="0" r="6350" b="0"/>
            <wp:docPr id="8" name="Picture 1">
              <a:extLst xmlns:a="http://schemas.openxmlformats.org/drawingml/2006/main">
                <a:ext uri="{FF2B5EF4-FFF2-40B4-BE49-F238E27FC236}">
                  <a16:creationId xmlns:a16="http://schemas.microsoft.com/office/drawing/2014/main" id="{75FF4FC7-EBAB-4535-A770-E88BF849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FF4FC7-EBAB-4535-A770-E88BF84951C3}"/>
                        </a:ext>
                      </a:extLst>
                    </pic:cNvPr>
                    <pic:cNvPicPr>
                      <a:picLocks noChangeAspect="1"/>
                    </pic:cNvPicPr>
                  </pic:nvPicPr>
                  <pic:blipFill>
                    <a:blip r:embed="rId18"/>
                    <a:stretch>
                      <a:fillRect/>
                    </a:stretch>
                  </pic:blipFill>
                  <pic:spPr>
                    <a:xfrm>
                      <a:off x="0" y="0"/>
                      <a:ext cx="4096383" cy="2731798"/>
                    </a:xfrm>
                    <a:prstGeom prst="rect">
                      <a:avLst/>
                    </a:prstGeom>
                  </pic:spPr>
                </pic:pic>
              </a:graphicData>
            </a:graphic>
          </wp:inline>
        </w:drawing>
      </w:r>
    </w:p>
    <w:p w14:paraId="7CA367EB" w14:textId="31486998" w:rsidR="00AB2C7D" w:rsidRDefault="00AB2C7D" w:rsidP="00AB2C7D">
      <w:pPr>
        <w:pStyle w:val="Caption"/>
      </w:pPr>
      <w:bookmarkStart w:id="137" w:name="_Ref190033581"/>
      <w:r>
        <w:t xml:space="preserve">Figure </w:t>
      </w:r>
      <w:fldSimple w:instr=" SEQ Figure \* ARABIC ">
        <w:r w:rsidR="003814F8">
          <w:rPr>
            <w:noProof/>
          </w:rPr>
          <w:t>9</w:t>
        </w:r>
      </w:fldSimple>
      <w:bookmarkEnd w:id="137"/>
      <w:r>
        <w:t>.(a) FIR laser system alignment setup. (b) diffraction pattern</w:t>
      </w:r>
      <w:r w:rsidR="0080210B">
        <w:t xml:space="preserve"> on imaging plane </w:t>
      </w:r>
      <w:del w:id="138" w:author="Jon Dannenberg" w:date="2025-02-14T15:01:00Z">
        <w:r w:rsidDel="004E20B2">
          <w:delText xml:space="preserve"> </w:delText>
        </w:r>
      </w:del>
      <w:r>
        <w:t>from</w:t>
      </w:r>
      <w:r w:rsidR="004E20B2">
        <w:t xml:space="preserve"> the</w:t>
      </w:r>
      <w:r>
        <w:t xml:space="preserve"> metallic mesh</w:t>
      </w:r>
    </w:p>
    <w:p w14:paraId="23D6A51F" w14:textId="77777777" w:rsidR="00AB2C7D" w:rsidRDefault="00AB2C7D" w:rsidP="00AB2C7D">
      <w:r>
        <w:t xml:space="preserve">The mirror inside the FIR laser system is aligned based on the reflection of the HeNe laser. As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t>(a), an imaging plane with a small aperture is positioned in front of the HeNe laser to allow the reference beam to pass through. The distance between the imaging plane and the output window is approximately 3.5 m, ensuring high-precision angular alignment in 0.1 degree.</w:t>
      </w:r>
    </w:p>
    <w:p w14:paraId="7C896EC0" w14:textId="77777777" w:rsidR="00AB2C7D" w:rsidRDefault="00AB2C7D" w:rsidP="00AB2C7D">
      <w:r>
        <w:t>The alignment procedure begins with the installation of the rear mirror, which contains a central aperture to transmit the CO₂ laser. The rear mirror is carefully positioned so that its center coincides with the HeNe laser beam. As the diameter of the HeNe laser beam is slightly larger than that of the aperture, Fraunhofer diffraction is observed on the imaging plane. By adjusting the rear mirror to align the central diffraction pattern with the aperture on the imaging plane, it can be ensured that the rear mirror is perpendicular to the optical axis.</w:t>
      </w:r>
    </w:p>
    <w:p w14:paraId="3F6AA972" w14:textId="77777777" w:rsidR="006654CB" w:rsidRDefault="00AB2C7D" w:rsidP="00AB2C7D">
      <w:r>
        <w:t xml:space="preserve">Similarly, the front mirror reflects the HeNe laser, and its alignment is optimized by adjusting its angle until the reflected beam precisely overlaps with the central aperture on the imaging plane. For the metallic mesh, alignment is achieved by modifying its angle until the zero-order diffraction pattern coincides with the central aperture on the imaging </w:t>
      </w:r>
      <w:r w:rsidR="006863E6">
        <w:t>plane, as</w:t>
      </w:r>
      <w:r w:rsidR="00F307C8">
        <w:t xml:space="preserve"> shown in </w:t>
      </w:r>
      <w:r w:rsidR="00C42107">
        <w:t>Fig.</w:t>
      </w:r>
      <w:r w:rsidR="00C42107">
        <w:fldChar w:fldCharType="begin"/>
      </w:r>
      <w:r w:rsidR="00C42107">
        <w:instrText xml:space="preserve"> REF _Ref190033581 \h \#"0"</w:instrText>
      </w:r>
      <w:r w:rsidR="00C42107">
        <w:fldChar w:fldCharType="separate"/>
      </w:r>
      <w:r w:rsidR="00C42107">
        <w:t>9</w:t>
      </w:r>
      <w:r w:rsidR="00C42107">
        <w:fldChar w:fldCharType="end"/>
      </w:r>
      <w:r w:rsidR="00C42107">
        <w:t xml:space="preserve"> </w:t>
      </w:r>
      <w:r w:rsidR="00F307C8">
        <w:t>(b)</w:t>
      </w:r>
      <w:r>
        <w:t>.</w:t>
      </w:r>
    </w:p>
    <w:p w14:paraId="79F35141" w14:textId="1818374F" w:rsidR="006654CB" w:rsidRPr="001D7F6E" w:rsidRDefault="001D7F6E" w:rsidP="001D7F6E">
      <w:pPr>
        <w:ind w:firstLine="0"/>
        <w:rPr>
          <w:b/>
        </w:rPr>
      </w:pPr>
      <w:r w:rsidRPr="001D7F6E">
        <w:rPr>
          <w:b/>
        </w:rPr>
        <w:t>F</w:t>
      </w:r>
      <w:r w:rsidR="0089043D" w:rsidRPr="001D7F6E">
        <w:rPr>
          <w:b/>
        </w:rPr>
        <w:t xml:space="preserve">IR laser </w:t>
      </w:r>
      <w:r w:rsidR="00D36666" w:rsidRPr="001D7F6E">
        <w:rPr>
          <w:b/>
        </w:rPr>
        <w:t>adjustment and measurement</w:t>
      </w:r>
    </w:p>
    <w:p w14:paraId="2194256F" w14:textId="4873D44F" w:rsidR="00AA0068" w:rsidRDefault="00A36382" w:rsidP="00A36382">
      <w:pPr>
        <w:pStyle w:val="Caption"/>
        <w:jc w:val="center"/>
      </w:pPr>
      <w:bookmarkStart w:id="139" w:name="_Ref189950087"/>
      <w:r w:rsidRPr="00A36382">
        <w:rPr>
          <w:noProof/>
        </w:rPr>
        <w:lastRenderedPageBreak/>
        <w:drawing>
          <wp:inline distT="0" distB="0" distL="0" distR="0" wp14:anchorId="20C60BD5" wp14:editId="2803DE6E">
            <wp:extent cx="5943600" cy="2792730"/>
            <wp:effectExtent l="0" t="0" r="0" b="0"/>
            <wp:docPr id="17" name="Picture 7">
              <a:extLst xmlns:a="http://schemas.openxmlformats.org/drawingml/2006/main">
                <a:ext uri="{FF2B5EF4-FFF2-40B4-BE49-F238E27FC236}">
                  <a16:creationId xmlns:a16="http://schemas.microsoft.com/office/drawing/2014/main" id="{4E577AEB-CF1F-4EBE-AD2C-1C60F2D01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E577AEB-CF1F-4EBE-AD2C-1C60F2D01073}"/>
                        </a:ext>
                      </a:extLst>
                    </pic:cNvPr>
                    <pic:cNvPicPr>
                      <a:picLocks noChangeAspect="1"/>
                    </pic:cNvPicPr>
                  </pic:nvPicPr>
                  <pic:blipFill>
                    <a:blip r:embed="rId19"/>
                    <a:stretch>
                      <a:fillRect/>
                    </a:stretch>
                  </pic:blipFill>
                  <pic:spPr>
                    <a:xfrm>
                      <a:off x="0" y="0"/>
                      <a:ext cx="5943600" cy="2792730"/>
                    </a:xfrm>
                    <a:prstGeom prst="rect">
                      <a:avLst/>
                    </a:prstGeom>
                  </pic:spPr>
                </pic:pic>
              </a:graphicData>
            </a:graphic>
          </wp:inline>
        </w:drawing>
      </w:r>
      <w:r w:rsidR="00AA0068">
        <w:t xml:space="preserve">Figure </w:t>
      </w:r>
      <w:fldSimple w:instr=" SEQ Figure \* ARABIC ">
        <w:r w:rsidR="003814F8">
          <w:rPr>
            <w:noProof/>
          </w:rPr>
          <w:t>10</w:t>
        </w:r>
      </w:fldSimple>
      <w:bookmarkEnd w:id="139"/>
      <w:r w:rsidR="00AA0068">
        <w:rPr>
          <w:rFonts w:hint="eastAsia"/>
        </w:rPr>
        <w:t>.F</w:t>
      </w:r>
      <w:r w:rsidR="00AA0068">
        <w:t xml:space="preserve">IR </w:t>
      </w:r>
      <w:r w:rsidR="00AA0068">
        <w:rPr>
          <w:rFonts w:hint="eastAsia"/>
        </w:rPr>
        <w:t>laser</w:t>
      </w:r>
      <w:r w:rsidR="00AA0068">
        <w:t xml:space="preserve"> cavity adjustment setup</w:t>
      </w:r>
    </w:p>
    <w:p w14:paraId="4B6CE080" w14:textId="77777777" w:rsidR="00B12549" w:rsidRPr="00AA0068" w:rsidRDefault="00B12549" w:rsidP="00AA0068">
      <w:r w:rsidRPr="00B12549">
        <w:t xml:space="preserve">Since the beam intensity is highly sensitive to the cavity length, maximum output power can only be achieved under resonance conditions. Therefore, cavity adjustment is necessary during operation. </w:t>
      </w:r>
      <w:r>
        <w:t xml:space="preserve">Figure. </w:t>
      </w:r>
      <w:r>
        <w:fldChar w:fldCharType="begin"/>
      </w:r>
      <w:r>
        <w:instrText xml:space="preserve"> REF _Ref189950087 \h \#"0"</w:instrText>
      </w:r>
      <w:r>
        <w:fldChar w:fldCharType="separate"/>
      </w:r>
      <w:r w:rsidR="00C42107">
        <w:t>10</w:t>
      </w:r>
      <w:r>
        <w:fldChar w:fldCharType="end"/>
      </w:r>
      <w:r w:rsidR="00C42107">
        <w:t xml:space="preserve"> </w:t>
      </w:r>
      <w:r w:rsidRPr="00B12549">
        <w:t>illustrates the cavity adjustment setup for optimizing beam power. A beam splitter with a 10:1 intensity ratio is used, where the reference channel utilizes the lower-intensity portion to monitor power variations, while the main power is used for diagnostics. A computer analyzes the power evolution and controls the stepper motor stage, which adjusts the cavity length accordingly.</w:t>
      </w:r>
    </w:p>
    <w:p w14:paraId="2AED6BCA" w14:textId="77777777" w:rsidR="007B2496" w:rsidRDefault="007B2496" w:rsidP="007B2496">
      <w:r>
        <w:t>As shown in</w:t>
      </w:r>
      <w:r w:rsidR="00364891">
        <w:t xml:space="preserve"> </w:t>
      </w:r>
      <w:r w:rsidR="001C4798">
        <w:t>Fig.</w:t>
      </w:r>
      <w:r w:rsidR="00364891">
        <w:fldChar w:fldCharType="begin"/>
      </w:r>
      <w:r w:rsidR="00364891">
        <w:instrText xml:space="preserve"> REF _Ref189947314 \h</w:instrText>
      </w:r>
      <w:r w:rsidR="001C4798">
        <w:instrText>\#"0"</w:instrText>
      </w:r>
      <w:r w:rsidR="00364891">
        <w:instrText xml:space="preserve"> </w:instrText>
      </w:r>
      <w:r w:rsidR="00364891">
        <w:fldChar w:fldCharType="separate"/>
      </w:r>
      <w:r w:rsidR="00C42107">
        <w:t>11</w:t>
      </w:r>
      <w:r w:rsidR="00364891">
        <w:fldChar w:fldCharType="end"/>
      </w:r>
      <w:r>
        <w:t xml:space="preserve">, the FIR laser intensity varies with the scanning of the cavity length. The peak-to-peak distance is approximately 216 µm, which is about half of the wavelength (432.6 µm). Furthermore, when zooming in on a single peak structure, small fluctuations </w:t>
      </w:r>
      <w:r w:rsidR="00C42107">
        <w:t xml:space="preserve">are observed </w:t>
      </w:r>
      <w:r>
        <w:t>with a periodicity close to a quarter of the CO₂ laser wavelength (9.5 µm).</w:t>
      </w:r>
    </w:p>
    <w:p w14:paraId="714CDD53" w14:textId="6D957383" w:rsidR="007B2496" w:rsidRDefault="007B2496" w:rsidP="007B2496">
      <w:r>
        <w:t xml:space="preserve">The difference between the FIR and CO₂ laser resonance structures originates from their distinct boundary conditions. For the FIR laser, the resonant space is defined between the metallic mesh and the rear mirror, both of which can be approximated as perfect electric conductors. This results in the boundary condition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1</m:t>
                </m:r>
              </m:sub>
            </m:sSub>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=nπ</m:t>
        </m:r>
      </m:oMath>
      <w:r>
        <w:t xml:space="preserve">, leading to a resonance spacing of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num>
          <m:den>
            <m:r>
              <m:rPr>
                <m:sty m:val="p"/>
              </m:rPr>
              <w:rPr>
                <w:rFonts w:ascii="Cambria Math" w:hAnsi="Cambria Math"/>
              </w:rPr>
              <m:t>2</m:t>
            </m:r>
          </m:den>
        </m:f>
      </m:oMath>
      <w:r>
        <w:t>, where k</w:t>
      </w:r>
      <w:r>
        <w:rPr>
          <w:vertAlign w:val="subscript"/>
        </w:rPr>
        <w:t>1</w:t>
      </w:r>
      <w:r>
        <w:t>​ is the wavevector of the FIR laser, n is</w:t>
      </w:r>
      <w:r w:rsidR="00377FF5">
        <w:t xml:space="preserve"> an</w:t>
      </w:r>
      <w:r>
        <w:t xml:space="preserve"> integer number,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1</m:t>
            </m:r>
          </m:sub>
        </m:sSub>
      </m:oMath>
      <w:r>
        <w:t xml:space="preserve"> represents the </w:t>
      </w:r>
      <w:r w:rsidR="00D63CD3">
        <w:t xml:space="preserve">FIR </w:t>
      </w:r>
      <w:r>
        <w:t>wavelength and d</w:t>
      </w:r>
      <w:r>
        <w:rPr>
          <w:vertAlign w:val="subscript"/>
        </w:rPr>
        <w:t>1</w:t>
      </w:r>
      <w:r>
        <w:t xml:space="preserve"> is the distance between the boundaries.</w:t>
      </w:r>
    </w:p>
    <w:p w14:paraId="2CD3BB28" w14:textId="2C0421D5" w:rsidR="007B2496" w:rsidRPr="008D65B4" w:rsidRDefault="007B2496" w:rsidP="007B2496">
      <w:r>
        <w:t xml:space="preserve">In contrast, for the CO₂ laser, the resonant space is between the front and rear mirrors, with the front mirror being a dielectric wafer. This modifies the resonance condition to </w:t>
      </w:r>
      <m:oMath>
        <m:r>
          <m:rPr>
            <m:sty m:val="p"/>
          </m:rPr>
          <w:rPr>
            <w:rFonts w:ascii="Cambria Math" w:hAnsi="Cambria Math"/>
          </w:rPr>
          <m:t>2</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2</m:t>
                </m:r>
              </m:sub>
            </m:sSub>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+ϕ=nπ</m:t>
        </m:r>
      </m:oMath>
      <w:r>
        <w:t>, where d</w:t>
      </w:r>
      <w:r>
        <w:rPr>
          <w:vertAlign w:val="subscript"/>
        </w:rPr>
        <w:t>2</w:t>
      </w:r>
      <w:r>
        <w:t xml:space="preserve"> is the resonant cavity length, k</w:t>
      </w:r>
      <w:r>
        <w:rPr>
          <w:vertAlign w:val="subscript"/>
        </w:rPr>
        <w:t>2</w:t>
      </w:r>
      <w:r>
        <w:t xml:space="preserve"> is the wavevector of the CO₂ laser, and </w:t>
      </w:r>
      <m:oMath>
        <m:r>
          <m:rPr>
            <m:sty m:val="p"/>
          </m:rPr>
          <w:rPr>
            <w:rFonts w:ascii="Cambria Math" w:hAnsi="Cambria Math"/>
          </w:rPr>
          <m:t>ϕ</m:t>
        </m:r>
      </m:oMath>
      <w:r>
        <w:t xml:space="preserve"> accounts for the phase shift upon reflection from the front mirror surface. Consequently, the resonance spacing is given by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num>
          <m:den>
            <m:r>
              <w:rPr>
                <w:rFonts w:ascii="Cambria Math" w:hAnsi="Cambria Math"/>
              </w:rPr>
              <m:t>4</m:t>
            </m:r>
          </m:den>
        </m:f>
      </m:oMath>
      <w:r>
        <w:t xml:space="preserve"> , where </w:t>
      </w:r>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2</m:t>
            </m:r>
          </m:sub>
        </m:sSub>
      </m:oMath>
      <w:r>
        <w:t xml:space="preserve"> represents the </w:t>
      </w:r>
      <w:r w:rsidR="00D63CD3">
        <w:t>CO</w:t>
      </w:r>
      <w:r w:rsidR="00D63CD3">
        <w:rPr>
          <w:vertAlign w:val="subscript"/>
        </w:rPr>
        <w:t>2</w:t>
      </w:r>
      <w:r w:rsidR="00D63CD3">
        <w:t xml:space="preserve"> laser </w:t>
      </w:r>
      <w:r>
        <w:t>wavelength, which agrees well with the experimental results.</w:t>
      </w:r>
    </w:p>
    <w:p w14:paraId="51BFA6B3" w14:textId="77777777" w:rsidR="00451443" w:rsidRDefault="009405B4" w:rsidP="00451443">
      <w:pPr>
        <w:keepNext/>
        <w:jc w:val="center"/>
      </w:pPr>
      <w:r w:rsidRPr="009405B4">
        <w:rPr>
          <w:noProof/>
        </w:rPr>
        <w:lastRenderedPageBreak/>
        <w:drawing>
          <wp:inline distT="0" distB="0" distL="0" distR="0" wp14:anchorId="0C9723B6" wp14:editId="1D41B1F2">
            <wp:extent cx="2170415" cy="3189566"/>
            <wp:effectExtent l="0" t="0" r="0" b="0"/>
            <wp:docPr id="9" name="Picture 1">
              <a:extLst xmlns:a="http://schemas.openxmlformats.org/drawingml/2006/main">
                <a:ext uri="{FF2B5EF4-FFF2-40B4-BE49-F238E27FC236}">
                  <a16:creationId xmlns:a16="http://schemas.microsoft.com/office/drawing/2014/main" id="{B5CE5E9A-FA45-4253-9E11-B1F0FAE7D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CE5E9A-FA45-4253-9E11-B1F0FAE7D557}"/>
                        </a:ext>
                      </a:extLst>
                    </pic:cNvPr>
                    <pic:cNvPicPr>
                      <a:picLocks noChangeAspect="1"/>
                    </pic:cNvPicPr>
                  </pic:nvPicPr>
                  <pic:blipFill>
                    <a:blip r:embed="rId20"/>
                    <a:stretch>
                      <a:fillRect/>
                    </a:stretch>
                  </pic:blipFill>
                  <pic:spPr>
                    <a:xfrm>
                      <a:off x="0" y="0"/>
                      <a:ext cx="2181925" cy="3206481"/>
                    </a:xfrm>
                    <a:prstGeom prst="rect">
                      <a:avLst/>
                    </a:prstGeom>
                  </pic:spPr>
                </pic:pic>
              </a:graphicData>
            </a:graphic>
          </wp:inline>
        </w:drawing>
      </w:r>
    </w:p>
    <w:p w14:paraId="406B1192" w14:textId="7417CBC9" w:rsidR="002B3EC9" w:rsidRDefault="00451443" w:rsidP="00FF23FA">
      <w:pPr>
        <w:pStyle w:val="Caption"/>
      </w:pPr>
      <w:bookmarkStart w:id="140" w:name="_Ref189947314"/>
      <w:r>
        <w:t xml:space="preserve">Figure </w:t>
      </w:r>
      <w:fldSimple w:instr=" SEQ Figure \* ARABIC ">
        <w:r w:rsidR="003814F8">
          <w:rPr>
            <w:noProof/>
          </w:rPr>
          <w:t>11</w:t>
        </w:r>
      </w:fldSimple>
      <w:bookmarkEnd w:id="140"/>
      <w:r>
        <w:t>.FIR output intensity with cavity shift</w:t>
      </w:r>
      <w:r w:rsidR="001B75A7">
        <w:t xml:space="preserve"> measured under Formic acid gas pressure around 1</w:t>
      </w:r>
      <w:r w:rsidR="00CE0AC0">
        <w:t>50</w:t>
      </w:r>
      <w:r w:rsidR="001B75A7">
        <w:t xml:space="preserve"> mTorr</w:t>
      </w:r>
    </w:p>
    <w:p w14:paraId="668DE122" w14:textId="2BE35FB5" w:rsidR="00CE1CAB" w:rsidRPr="00D36666" w:rsidRDefault="00D36666" w:rsidP="001D7F6E">
      <w:pPr>
        <w:tabs>
          <w:tab w:val="left" w:pos="2432"/>
        </w:tabs>
        <w:ind w:firstLine="0"/>
        <w:rPr>
          <w:b/>
        </w:rPr>
      </w:pPr>
      <w:r w:rsidRPr="00D36666">
        <w:rPr>
          <w:b/>
        </w:rPr>
        <w:t>Intensity instability caused by thermal expan</w:t>
      </w:r>
      <w:r w:rsidR="00972E01">
        <w:rPr>
          <w:b/>
        </w:rPr>
        <w:t>sion</w:t>
      </w:r>
    </w:p>
    <w:p w14:paraId="6C02C00C" w14:textId="77777777" w:rsidR="00CE0AC0" w:rsidRDefault="00017622" w:rsidP="00CE0AC0">
      <w:pPr>
        <w:keepNext/>
        <w:tabs>
          <w:tab w:val="left" w:pos="2432"/>
        </w:tabs>
      </w:pPr>
      <w:r w:rsidRPr="00017622">
        <w:rPr>
          <w:noProof/>
        </w:rPr>
        <w:drawing>
          <wp:inline distT="0" distB="0" distL="0" distR="0" wp14:anchorId="7C54468F" wp14:editId="4823DE40">
            <wp:extent cx="5943600" cy="1810385"/>
            <wp:effectExtent l="0" t="0" r="0" b="0"/>
            <wp:docPr id="10" name="Picture 5">
              <a:extLst xmlns:a="http://schemas.openxmlformats.org/drawingml/2006/main">
                <a:ext uri="{FF2B5EF4-FFF2-40B4-BE49-F238E27FC236}">
                  <a16:creationId xmlns:a16="http://schemas.microsoft.com/office/drawing/2014/main" id="{40BC65C2-29C6-4423-818E-EAB783964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BC65C2-29C6-4423-818E-EAB783964B21}"/>
                        </a:ext>
                      </a:extLst>
                    </pic:cNvPr>
                    <pic:cNvPicPr>
                      <a:picLocks noChangeAspect="1"/>
                    </pic:cNvPicPr>
                  </pic:nvPicPr>
                  <pic:blipFill>
                    <a:blip r:embed="rId21"/>
                    <a:stretch>
                      <a:fillRect/>
                    </a:stretch>
                  </pic:blipFill>
                  <pic:spPr>
                    <a:xfrm>
                      <a:off x="0" y="0"/>
                      <a:ext cx="5943600" cy="1810385"/>
                    </a:xfrm>
                    <a:prstGeom prst="rect">
                      <a:avLst/>
                    </a:prstGeom>
                  </pic:spPr>
                </pic:pic>
              </a:graphicData>
            </a:graphic>
          </wp:inline>
        </w:drawing>
      </w:r>
    </w:p>
    <w:p w14:paraId="408E7F60" w14:textId="045D9844" w:rsidR="0080210B" w:rsidRDefault="00CE0AC0" w:rsidP="00CE0AC0">
      <w:pPr>
        <w:pStyle w:val="Caption"/>
      </w:pPr>
      <w:r>
        <w:t xml:space="preserve">Figure </w:t>
      </w:r>
      <w:fldSimple w:instr=" SEQ Figure \* ARABIC ">
        <w:r w:rsidR="003814F8">
          <w:rPr>
            <w:noProof/>
          </w:rPr>
          <w:t>12</w:t>
        </w:r>
      </w:fldSimple>
      <w:r>
        <w:t xml:space="preserve">. </w:t>
      </w:r>
      <w:r w:rsidRPr="00CE0AC0">
        <w:t>FIR intensity structure with cavity shift at two different times.</w:t>
      </w:r>
    </w:p>
    <w:p w14:paraId="35B958D2" w14:textId="24757A0A" w:rsidR="00976287" w:rsidRDefault="00976287">
      <w:r w:rsidRPr="00976287">
        <w:t xml:space="preserve">Due to thermal expansion, the FIR intensity structure gradually shifts </w:t>
      </w:r>
      <w:r w:rsidR="00A661C1">
        <w:t>right</w:t>
      </w:r>
      <w:r w:rsidR="00A661C1" w:rsidRPr="00976287">
        <w:t xml:space="preserve"> over</w:t>
      </w:r>
      <w:r w:rsidRPr="00976287">
        <w:t xml:space="preserve"> </w:t>
      </w:r>
      <w:r w:rsidR="00A661C1" w:rsidRPr="00976287">
        <w:t>time</w:t>
      </w:r>
      <w:r w:rsidR="00A661C1">
        <w:t>, in the direction that co</w:t>
      </w:r>
      <w:r w:rsidR="00972E01">
        <w:t>rresponds</w:t>
      </w:r>
      <w:r w:rsidR="00A661C1">
        <w:t xml:space="preserve"> t</w:t>
      </w:r>
      <w:r w:rsidR="00972E01">
        <w:t>o</w:t>
      </w:r>
      <w:r w:rsidR="00A661C1">
        <w:t xml:space="preserve"> thermal expansion</w:t>
      </w:r>
      <w:r w:rsidRPr="00976287">
        <w:t>. If the cavity position remains fixed, the intensity fluctuates by approximately 40% within the 2 minutes before the system reaches thermal stability. It typically takes about 2 hours to achieve full thermal stability. This fluctuation introduces uncertainty in distinguishing whether the observed variations originate from plasma dynamics or the system itself, reducing the accuracy of high-k spectrum evolution diagnostics</w:t>
      </w:r>
      <w:r>
        <w:t>.</w:t>
      </w:r>
    </w:p>
    <w:p w14:paraId="22914D0D" w14:textId="77777777" w:rsidR="00B61040" w:rsidRDefault="00B61040" w:rsidP="001D7F6E">
      <w:pPr>
        <w:ind w:firstLine="0"/>
        <w:rPr>
          <w:b/>
        </w:rPr>
      </w:pPr>
      <w:r w:rsidRPr="00B61040">
        <w:rPr>
          <w:b/>
        </w:rPr>
        <w:t xml:space="preserve">Method to keep intensity stability </w:t>
      </w:r>
    </w:p>
    <w:p w14:paraId="3B45C09E" w14:textId="77777777" w:rsidR="00B61040" w:rsidRPr="00B61040" w:rsidRDefault="00B61040" w:rsidP="00B61040">
      <w:pPr>
        <w:pStyle w:val="ListParagraph"/>
        <w:numPr>
          <w:ilvl w:val="0"/>
          <w:numId w:val="2"/>
        </w:numPr>
      </w:pPr>
      <w:r>
        <w:t>increase the HCOOH gas pressure</w:t>
      </w:r>
    </w:p>
    <w:p w14:paraId="7DFB3F84" w14:textId="77777777" w:rsidR="00443BD7" w:rsidRDefault="00443BD7" w:rsidP="00B1470A">
      <w:pPr>
        <w:ind w:firstLine="0"/>
      </w:pPr>
      <w:r>
        <w:t xml:space="preserve">Since the strong fluctuation is caused by CO₂ laser resonance, one way to mitigate it is by increasing the formic acid gas (HCOOH) pressure. Higher HCOOH pressure enhances CO₂ laser absorption, reducing the </w:t>
      </w:r>
      <w:r>
        <w:lastRenderedPageBreak/>
        <w:t xml:space="preserve">resonance effect and resulting in a smoother FIR intensity structure. As shown in </w:t>
      </w:r>
      <w:r w:rsidR="00C42107">
        <w:t>Fig.</w:t>
      </w:r>
      <w:r>
        <w:fldChar w:fldCharType="begin"/>
      </w:r>
      <w:r>
        <w:instrText xml:space="preserve"> REF _Ref189872386 \h</w:instrText>
      </w:r>
      <w:r w:rsidR="00C42107">
        <w:instrText>\#"0"</w:instrText>
      </w:r>
      <w:r>
        <w:instrText xml:space="preserve"> </w:instrText>
      </w:r>
      <w:r>
        <w:fldChar w:fldCharType="separate"/>
      </w:r>
      <w:r w:rsidR="00C42107">
        <w:t>13</w:t>
      </w:r>
      <w:r>
        <w:fldChar w:fldCharType="end"/>
      </w:r>
      <w:r>
        <w:t>, once the pressure exceeds 190 mTorr, the fluctuation becomes significantly smaller. However, as the pressure increases, the maximum intensity also decreases. To balance intensity and fluctuation, we choose P around 221 mTorr as the optimal pressure.</w:t>
      </w:r>
    </w:p>
    <w:p w14:paraId="2AC0AE27" w14:textId="77777777" w:rsidR="00443BD7" w:rsidRDefault="00443BD7" w:rsidP="00443BD7">
      <w:pPr>
        <w:keepNext/>
        <w:ind w:firstLine="204"/>
        <w:jc w:val="center"/>
      </w:pPr>
      <w:r w:rsidRPr="00182EEE">
        <w:rPr>
          <w:noProof/>
        </w:rPr>
        <w:drawing>
          <wp:inline distT="0" distB="0" distL="0" distR="0" wp14:anchorId="2312124C" wp14:editId="0754A74F">
            <wp:extent cx="3194581" cy="2530059"/>
            <wp:effectExtent l="0" t="0" r="0" b="0"/>
            <wp:docPr id="192" name="Picture 5">
              <a:extLst xmlns:a="http://schemas.openxmlformats.org/drawingml/2006/main">
                <a:ext uri="{FF2B5EF4-FFF2-40B4-BE49-F238E27FC236}">
                  <a16:creationId xmlns:a16="http://schemas.microsoft.com/office/drawing/2014/main" id="{740D77DF-9048-4CE2-94DF-03A960C48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0D77DF-9048-4CE2-94DF-03A960C48E6D}"/>
                        </a:ext>
                      </a:extLst>
                    </pic:cNvPr>
                    <pic:cNvPicPr>
                      <a:picLocks noChangeAspect="1"/>
                    </pic:cNvPicPr>
                  </pic:nvPicPr>
                  <pic:blipFill>
                    <a:blip r:embed="rId22"/>
                    <a:stretch>
                      <a:fillRect/>
                    </a:stretch>
                  </pic:blipFill>
                  <pic:spPr>
                    <a:xfrm>
                      <a:off x="0" y="0"/>
                      <a:ext cx="3194581" cy="2530059"/>
                    </a:xfrm>
                    <a:prstGeom prst="rect">
                      <a:avLst/>
                    </a:prstGeom>
                  </pic:spPr>
                </pic:pic>
              </a:graphicData>
            </a:graphic>
          </wp:inline>
        </w:drawing>
      </w:r>
    </w:p>
    <w:p w14:paraId="3CE5EA1B" w14:textId="1B488715" w:rsidR="00443BD7" w:rsidRDefault="00443BD7" w:rsidP="00443BD7">
      <w:pPr>
        <w:pStyle w:val="Caption"/>
        <w:jc w:val="center"/>
      </w:pPr>
      <w:bookmarkStart w:id="141" w:name="_Ref189872386"/>
      <w:r>
        <w:t xml:space="preserve">Figure </w:t>
      </w:r>
      <w:fldSimple w:instr=" SEQ Figure \* ARABIC ">
        <w:r w:rsidR="003814F8">
          <w:rPr>
            <w:noProof/>
          </w:rPr>
          <w:t>13</w:t>
        </w:r>
      </w:fldSimple>
      <w:bookmarkEnd w:id="141"/>
      <w:r>
        <w:t xml:space="preserve">.Scanning Cavity under different </w:t>
      </w:r>
      <w:r w:rsidR="00B61040">
        <w:t>gas pressure</w:t>
      </w:r>
    </w:p>
    <w:p w14:paraId="5B52E2C7" w14:textId="77777777" w:rsidR="004B67CF" w:rsidRDefault="00B61040" w:rsidP="004B67CF">
      <w:pPr>
        <w:pStyle w:val="ListParagraph"/>
        <w:numPr>
          <w:ilvl w:val="0"/>
          <w:numId w:val="2"/>
        </w:numPr>
      </w:pPr>
      <w:r>
        <w:t>setup the feedback control system</w:t>
      </w:r>
    </w:p>
    <w:p w14:paraId="15D2C563" w14:textId="5EBB0CEE" w:rsidR="004B67CF" w:rsidRDefault="00E14F92" w:rsidP="004B67CF">
      <w:r w:rsidRPr="00E14F92">
        <w:t>The main resonance structure of the FIR laser also shifts to the right due to thermal expansion, leading to an intensity drop if the cavity remains stationary. To address this, a feedback control system is implemented for automatic cavity optimization. The system continuously monitors the power</w:t>
      </w:r>
      <w:r>
        <w:t xml:space="preserve"> of FIR</w:t>
      </w:r>
      <w:r w:rsidRPr="00E14F92">
        <w:t>, and once the intensity drops to 80% of its original value, it drives the stepper motor to adjust the position of the mesh and front mirror, shifting the cavity to the right to find the optimal position. Controlled by LabVIEW, the system integrates the power monitor, a Thorlabs stepper motor, and a host computer. It operates automatically to maintain the cavity at its optimal position, with each adjustment process taking approximately 10 seconds.</w:t>
      </w:r>
      <w:r w:rsidR="001D47BE" w:rsidRPr="001D47BE">
        <w:t xml:space="preserve"> </w:t>
      </w:r>
      <w:r w:rsidR="001D47BE">
        <w:t xml:space="preserve">The maximum power of FIR is </w:t>
      </w:r>
      <w:r w:rsidR="00972E01">
        <w:t>approximately</w:t>
      </w:r>
      <w:r w:rsidR="001D47BE">
        <w:t xml:space="preserve"> </w:t>
      </w:r>
      <w:del w:id="142" w:author="mmwave" w:date="2025-06-15T02:12:00Z">
        <w:r w:rsidR="001D47BE" w:rsidDel="004917E1">
          <w:delText xml:space="preserve">50 </w:delText>
        </w:r>
      </w:del>
      <w:ins w:id="143" w:author="mmwave" w:date="2025-06-15T02:12:00Z">
        <w:r w:rsidR="004917E1">
          <w:t xml:space="preserve">30 </w:t>
        </w:r>
      </w:ins>
      <w:r w:rsidR="00475B3F">
        <w:t>mW, which</w:t>
      </w:r>
      <w:r w:rsidR="001D47BE">
        <w:t xml:space="preserve"> is measured by </w:t>
      </w:r>
      <w:r w:rsidR="00972E01">
        <w:t xml:space="preserve">an </w:t>
      </w:r>
      <w:r w:rsidR="001D47BE">
        <w:t xml:space="preserve">absolute power </w:t>
      </w:r>
      <w:r w:rsidR="00475B3F">
        <w:t>meter.</w:t>
      </w:r>
    </w:p>
    <w:p w14:paraId="51EB1951" w14:textId="77777777" w:rsidR="004B67CF" w:rsidRPr="004B67CF" w:rsidRDefault="004B67CF" w:rsidP="001D7F6E">
      <w:pPr>
        <w:ind w:firstLine="0"/>
        <w:rPr>
          <w:b/>
        </w:rPr>
      </w:pPr>
      <w:r w:rsidRPr="004B67CF">
        <w:rPr>
          <w:b/>
        </w:rPr>
        <w:t xml:space="preserve">Beam profile measurement </w:t>
      </w:r>
    </w:p>
    <w:p w14:paraId="433714AA" w14:textId="25D4AEF0" w:rsidR="00364891" w:rsidRDefault="001D47BE" w:rsidP="00FC36FD">
      <w:r>
        <w:t>The beam profile is measured using a self-developed auto-scanning stage system. This system includes a power detector with a window diameter of approximately 5 mm and a three-stepper motor stage that drives the optical stage in the X, Y</w:t>
      </w:r>
      <w:r w:rsidR="00F21F93">
        <w:t>, and Z</w:t>
      </w:r>
      <w:r>
        <w:t xml:space="preserve"> directions. As shown in </w:t>
      </w:r>
      <w:r w:rsidR="00FF23FA">
        <w:t>f</w:t>
      </w:r>
      <w:r>
        <w:t>ig.</w:t>
      </w:r>
      <w:r>
        <w:fldChar w:fldCharType="begin"/>
      </w:r>
      <w:r>
        <w:instrText xml:space="preserve"> REF _Ref189955793 \h\#"0" </w:instrText>
      </w:r>
      <w:r>
        <w:fldChar w:fldCharType="separate"/>
      </w:r>
      <w:r w:rsidR="00C42107">
        <w:t>14</w:t>
      </w:r>
      <w:r>
        <w:fldChar w:fldCharType="end"/>
      </w:r>
      <w:r>
        <w:t>, two power monitors are used—one for power measurement and the other for reference power measurement at a fixed position.</w:t>
      </w:r>
      <w:r w:rsidR="00364891">
        <w:t xml:space="preserve"> The real beam profile would be demonstrated as the distribution of </w:t>
      </w:r>
      <w:proofErr w:type="spellStart"/>
      <w:r w:rsidR="00364891">
        <w:t>P</w:t>
      </w:r>
      <w:r w:rsidR="00364891">
        <w:rPr>
          <w:vertAlign w:val="subscript"/>
        </w:rPr>
        <w:t>scan</w:t>
      </w:r>
      <w:proofErr w:type="spellEnd"/>
      <w:r w:rsidR="00364891">
        <w:t>/P</w:t>
      </w:r>
      <w:r w:rsidR="00364891">
        <w:rPr>
          <w:rFonts w:hint="eastAsia"/>
          <w:vertAlign w:val="subscript"/>
        </w:rPr>
        <w:t>ref</w:t>
      </w:r>
      <w:r w:rsidR="00364891">
        <w:t xml:space="preserve">, where the </w:t>
      </w:r>
      <w:proofErr w:type="spellStart"/>
      <w:r w:rsidR="00F21F93">
        <w:t>P</w:t>
      </w:r>
      <w:r w:rsidR="00F21F93">
        <w:rPr>
          <w:vertAlign w:val="subscript"/>
        </w:rPr>
        <w:t>scan</w:t>
      </w:r>
      <w:proofErr w:type="spellEnd"/>
      <w:r w:rsidR="00364891">
        <w:t xml:space="preserve"> refers to the scanning channel power at each point while the P</w:t>
      </w:r>
      <w:r w:rsidR="00364891">
        <w:rPr>
          <w:vertAlign w:val="subscript"/>
        </w:rPr>
        <w:t>ref</w:t>
      </w:r>
      <w:r w:rsidR="00364891">
        <w:t xml:space="preserve"> refers to the power on reference channel at each point.</w:t>
      </w:r>
      <w:r w:rsidR="00217B83">
        <w:t xml:space="preserve"> </w:t>
      </w:r>
      <w:r w:rsidR="00475B3F" w:rsidRPr="00475B3F">
        <w:t>This approach helps compensate for power fluctuations during the measurement. A power detector with a chopper, positioned in front of the FIR window at approximately 300 mm, measures a 20 mm × 20 mm range in the X-Y direction with a step size of 2 mm.</w:t>
      </w:r>
    </w:p>
    <w:p w14:paraId="3320883D" w14:textId="77777777" w:rsidR="00364891" w:rsidRDefault="00364891" w:rsidP="00364891">
      <w:pPr>
        <w:keepNext/>
        <w:ind w:firstLine="204"/>
        <w:jc w:val="center"/>
      </w:pPr>
      <w:r w:rsidRPr="00352884">
        <w:rPr>
          <w:noProof/>
        </w:rPr>
        <w:lastRenderedPageBreak/>
        <w:drawing>
          <wp:inline distT="0" distB="0" distL="0" distR="0" wp14:anchorId="55A32FEE" wp14:editId="70729A12">
            <wp:extent cx="3485407" cy="2218866"/>
            <wp:effectExtent l="0" t="0" r="1270" b="0"/>
            <wp:docPr id="24" name="Picture 23">
              <a:extLst xmlns:a="http://schemas.openxmlformats.org/drawingml/2006/main">
                <a:ext uri="{FF2B5EF4-FFF2-40B4-BE49-F238E27FC236}">
                  <a16:creationId xmlns:a16="http://schemas.microsoft.com/office/drawing/2014/main" id="{FA828EA0-B6FB-4765-B288-38026F6F5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A828EA0-B6FB-4765-B288-38026F6F5C58}"/>
                        </a:ext>
                      </a:extLst>
                    </pic:cNvPr>
                    <pic:cNvPicPr>
                      <a:picLocks noChangeAspect="1"/>
                    </pic:cNvPicPr>
                  </pic:nvPicPr>
                  <pic:blipFill>
                    <a:blip r:embed="rId23"/>
                    <a:stretch>
                      <a:fillRect/>
                    </a:stretch>
                  </pic:blipFill>
                  <pic:spPr>
                    <a:xfrm>
                      <a:off x="0" y="0"/>
                      <a:ext cx="3495458" cy="2225264"/>
                    </a:xfrm>
                    <a:prstGeom prst="rect">
                      <a:avLst/>
                    </a:prstGeom>
                  </pic:spPr>
                </pic:pic>
              </a:graphicData>
            </a:graphic>
          </wp:inline>
        </w:drawing>
      </w:r>
    </w:p>
    <w:p w14:paraId="021754C5" w14:textId="19E9F4DF" w:rsidR="001D47BE" w:rsidRDefault="00364891" w:rsidP="001D47BE">
      <w:pPr>
        <w:pStyle w:val="Caption"/>
        <w:jc w:val="center"/>
      </w:pPr>
      <w:bookmarkStart w:id="144" w:name="_Ref189955793"/>
      <w:r>
        <w:t xml:space="preserve">Figure </w:t>
      </w:r>
      <w:fldSimple w:instr=" SEQ Figure \* ARABIC ">
        <w:r w:rsidR="003814F8">
          <w:rPr>
            <w:noProof/>
          </w:rPr>
          <w:t>14</w:t>
        </w:r>
      </w:fldSimple>
      <w:bookmarkEnd w:id="144"/>
      <w:r>
        <w:t>. Beam profile measurement setup</w:t>
      </w:r>
    </w:p>
    <w:p w14:paraId="39542A83" w14:textId="77777777" w:rsidR="00534C8E" w:rsidRDefault="00534C8E" w:rsidP="001D47BE">
      <w:pPr>
        <w:rPr>
          <w:ins w:id="145" w:author="mmwave" w:date="2025-06-15T03:10:00Z"/>
        </w:rPr>
      </w:pPr>
    </w:p>
    <w:p w14:paraId="41717718" w14:textId="491092AB" w:rsidR="00534C8E" w:rsidRDefault="0014238E" w:rsidP="001D47BE">
      <w:pPr>
        <w:rPr>
          <w:ins w:id="146" w:author="mmwave" w:date="2025-06-15T03:10:00Z"/>
        </w:rPr>
      </w:pPr>
      <w:ins w:id="147" w:author="mmwave" w:date="2025-06-15T04:08:00Z">
        <w:r w:rsidRPr="0014238E">
          <w:t xml:space="preserve">The beam profiles before and after alignment are shown in </w:t>
        </w:r>
        <w:r>
          <w:fldChar w:fldCharType="begin"/>
        </w:r>
        <w:r>
          <w:instrText xml:space="preserve"> REF _Ref200852241 \h </w:instrText>
        </w:r>
      </w:ins>
      <w:ins w:id="148" w:author="mmwave" w:date="2025-06-15T04:08:00Z">
        <w:r>
          <w:fldChar w:fldCharType="separate"/>
        </w:r>
        <w:r>
          <w:t>fig.</w:t>
        </w:r>
        <w:r>
          <w:rPr>
            <w:noProof/>
          </w:rPr>
          <w:t>15</w:t>
        </w:r>
        <w:r>
          <w:fldChar w:fldCharType="end"/>
        </w:r>
        <w:r w:rsidRPr="0014238E">
          <w:t xml:space="preserve">. As seen in the figure, before alignment, the FIR laser contains higher-order modes within the cavity, resulting in a beam profile that deviates significantly from a Gaussian shape. After alignment, the beam profile is dominated by the fundamental HE₁₁ mode, yielding a nearly perfect Gaussian distribution. The total intensity was measured using a </w:t>
        </w:r>
        <w:proofErr w:type="spellStart"/>
        <w:r w:rsidRPr="0014238E">
          <w:t>Scientech</w:t>
        </w:r>
        <w:proofErr w:type="spellEnd"/>
        <w:r w:rsidRPr="0014238E">
          <w:t xml:space="preserve"> Astral AI310 Power Monitor, with a detected power </w:t>
        </w:r>
        <w:r>
          <w:t>about</w:t>
        </w:r>
        <w:r w:rsidRPr="0014238E">
          <w:t xml:space="preserve"> 30 mW</w:t>
        </w:r>
        <w:r>
          <w:t>.</w:t>
        </w:r>
      </w:ins>
    </w:p>
    <w:p w14:paraId="3A7A50E1" w14:textId="058AB063" w:rsidR="004D0E0E" w:rsidRDefault="00CB0829">
      <w:pPr>
        <w:keepNext/>
        <w:jc w:val="center"/>
        <w:rPr>
          <w:ins w:id="149" w:author="mmwave" w:date="2025-06-15T03:24:00Z"/>
        </w:rPr>
        <w:pPrChange w:id="150" w:author="mmwave" w:date="2025-06-15T03:24:00Z">
          <w:pPr>
            <w:jc w:val="center"/>
          </w:pPr>
        </w:pPrChange>
      </w:pPr>
      <w:ins w:id="151" w:author="mmwave" w:date="2025-06-15T03:43:00Z">
        <w:r w:rsidRPr="00CB0829">
          <w:rPr>
            <w:noProof/>
          </w:rPr>
          <w:drawing>
            <wp:inline distT="0" distB="0" distL="0" distR="0" wp14:anchorId="349D837B" wp14:editId="6791A68B">
              <wp:extent cx="5943600" cy="2289810"/>
              <wp:effectExtent l="0" t="0" r="0" b="0"/>
              <wp:docPr id="19" name="Picture 11">
                <a:extLst xmlns:a="http://schemas.openxmlformats.org/drawingml/2006/main">
                  <a:ext uri="{FF2B5EF4-FFF2-40B4-BE49-F238E27FC236}">
                    <a16:creationId xmlns:a16="http://schemas.microsoft.com/office/drawing/2014/main" id="{BD2742D2-5B10-4AA7-8D6A-878D959F0A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D2742D2-5B10-4AA7-8D6A-878D959F0ABC}"/>
                          </a:ext>
                        </a:extLst>
                      </pic:cNvPr>
                      <pic:cNvPicPr>
                        <a:picLocks noChangeAspect="1"/>
                      </pic:cNvPicPr>
                    </pic:nvPicPr>
                    <pic:blipFill>
                      <a:blip r:embed="rId24"/>
                      <a:stretch>
                        <a:fillRect/>
                      </a:stretch>
                    </pic:blipFill>
                    <pic:spPr>
                      <a:xfrm>
                        <a:off x="0" y="0"/>
                        <a:ext cx="5943600" cy="2289810"/>
                      </a:xfrm>
                      <a:prstGeom prst="rect">
                        <a:avLst/>
                      </a:prstGeom>
                    </pic:spPr>
                  </pic:pic>
                </a:graphicData>
              </a:graphic>
            </wp:inline>
          </w:drawing>
        </w:r>
      </w:ins>
    </w:p>
    <w:p w14:paraId="50B41BB9" w14:textId="0D81A7CD" w:rsidR="00534C8E" w:rsidRDefault="004D0E0E">
      <w:pPr>
        <w:pStyle w:val="Caption"/>
        <w:jc w:val="center"/>
        <w:rPr>
          <w:ins w:id="152" w:author="mmwave" w:date="2025-06-15T03:10:00Z"/>
        </w:rPr>
        <w:pPrChange w:id="153" w:author="mmwave" w:date="2025-06-15T03:24:00Z">
          <w:pPr/>
        </w:pPrChange>
      </w:pPr>
      <w:bookmarkStart w:id="154" w:name="_Ref200852241"/>
      <w:ins w:id="155" w:author="mmwave" w:date="2025-06-15T03:24:00Z">
        <w:r>
          <w:t xml:space="preserve">Figure </w:t>
        </w:r>
        <w:r>
          <w:fldChar w:fldCharType="begin"/>
        </w:r>
        <w:r>
          <w:instrText xml:space="preserve"> SEQ Figure \* ARABIC </w:instrText>
        </w:r>
      </w:ins>
      <w:r>
        <w:fldChar w:fldCharType="separate"/>
      </w:r>
      <w:ins w:id="156" w:author="mmwave" w:date="2025-06-15T04:12:00Z">
        <w:r w:rsidR="003814F8">
          <w:rPr>
            <w:noProof/>
          </w:rPr>
          <w:t>15</w:t>
        </w:r>
      </w:ins>
      <w:ins w:id="157" w:author="mmwave" w:date="2025-06-15T03:24:00Z">
        <w:r>
          <w:fldChar w:fldCharType="end"/>
        </w:r>
        <w:bookmarkEnd w:id="154"/>
        <w:r>
          <w:t xml:space="preserve">. </w:t>
        </w:r>
      </w:ins>
      <w:ins w:id="158" w:author="mmwave" w:date="2025-06-15T04:23:00Z">
        <w:r w:rsidR="008F5E87">
          <w:t>Beam profile of the FIR laser measured at a distance of 432 mm from the laser window to the scanning plane: (a) before alignment, and (b) after proper alignment.</w:t>
        </w:r>
      </w:ins>
    </w:p>
    <w:p w14:paraId="7C37D286" w14:textId="017A142E" w:rsidR="00534C8E" w:rsidRPr="008F5E87" w:rsidRDefault="0014238E" w:rsidP="001D47BE">
      <w:pPr>
        <w:rPr>
          <w:ins w:id="159" w:author="mmwave" w:date="2025-06-15T04:09:00Z"/>
        </w:rPr>
      </w:pPr>
      <w:ins w:id="160" w:author="mmwave" w:date="2025-06-15T04:09:00Z">
        <w:r>
          <w:t xml:space="preserve"> Beside </w:t>
        </w:r>
      </w:ins>
      <w:ins w:id="161" w:author="mmwave" w:date="2025-06-15T04:17:00Z">
        <w:r w:rsidR="003814F8">
          <w:t>this,</w:t>
        </w:r>
      </w:ins>
      <w:ins w:id="162" w:author="mmwave" w:date="2025-06-15T04:09:00Z">
        <w:r>
          <w:t xml:space="preserve"> the beam </w:t>
        </w:r>
        <w:proofErr w:type="spellStart"/>
        <w:r>
          <w:t>pofile</w:t>
        </w:r>
        <w:proofErr w:type="spellEnd"/>
        <w:r>
          <w:t xml:space="preserve"> at different distance from laser window to the scanning plane also measured as shown in </w:t>
        </w:r>
      </w:ins>
      <w:ins w:id="163" w:author="mmwave" w:date="2025-06-15T04:17:00Z">
        <w:r w:rsidR="003814F8">
          <w:fldChar w:fldCharType="begin"/>
        </w:r>
        <w:r w:rsidR="003814F8">
          <w:instrText xml:space="preserve"> REF _Ref200853439 \h </w:instrText>
        </w:r>
      </w:ins>
      <w:r w:rsidR="003814F8">
        <w:fldChar w:fldCharType="separate"/>
      </w:r>
      <w:ins w:id="164" w:author="mmwave" w:date="2025-06-15T04:17:00Z">
        <w:r w:rsidR="003814F8">
          <w:t xml:space="preserve">fig. </w:t>
        </w:r>
        <w:r w:rsidR="003814F8">
          <w:rPr>
            <w:noProof/>
          </w:rPr>
          <w:t>16</w:t>
        </w:r>
        <w:r w:rsidR="003814F8">
          <w:fldChar w:fldCharType="end"/>
        </w:r>
      </w:ins>
      <w:ins w:id="165" w:author="mmwave" w:date="2025-06-15T04:19:00Z">
        <w:r w:rsidR="008F5E87">
          <w:t>. It given that both X direction and Y direction are shown have same beam waist radius about 10.8</w:t>
        </w:r>
      </w:ins>
      <w:ins w:id="166" w:author="mmwave" w:date="2025-06-15T04:20:00Z">
        <w:r w:rsidR="008F5E87">
          <w:t xml:space="preserve"> mm located at the window</w:t>
        </w:r>
      </w:ins>
      <w:ins w:id="167" w:author="mmwave" w:date="2025-06-15T04:21:00Z">
        <w:r w:rsidR="008F5E87">
          <w:t xml:space="preserve"> within 0.3 mm</w:t>
        </w:r>
      </w:ins>
      <w:ins w:id="168" w:author="mmwave" w:date="2025-06-15T04:20:00Z">
        <w:r w:rsidR="008F5E87">
          <w:t xml:space="preserve"> as zX</w:t>
        </w:r>
        <w:r w:rsidR="008F5E87" w:rsidRPr="008F5E87">
          <w:rPr>
            <w:vertAlign w:val="subscript"/>
            <w:rPrChange w:id="169" w:author="mmwave" w:date="2025-06-15T04:20:00Z">
              <w:rPr/>
            </w:rPrChange>
          </w:rPr>
          <w:t>0</w:t>
        </w:r>
      </w:ins>
      <w:ins w:id="170" w:author="mmwave" w:date="2025-06-15T04:21:00Z">
        <w:r w:rsidR="008F5E87">
          <w:rPr>
            <w:vertAlign w:val="subscript"/>
          </w:rPr>
          <w:t xml:space="preserve"> </w:t>
        </w:r>
        <w:r w:rsidR="008F5E87">
          <w:t>= 0.14 mm and zY</w:t>
        </w:r>
        <w:r w:rsidR="008F5E87">
          <w:rPr>
            <w:vertAlign w:val="subscript"/>
          </w:rPr>
          <w:t>0</w:t>
        </w:r>
        <w:r w:rsidR="008F5E87">
          <w:t xml:space="preserve"> = -0.28 mm </w:t>
        </w:r>
      </w:ins>
    </w:p>
    <w:p w14:paraId="19D5CCBC" w14:textId="2057786A" w:rsidR="003814F8" w:rsidRDefault="003814F8">
      <w:pPr>
        <w:keepNext/>
        <w:jc w:val="center"/>
        <w:rPr>
          <w:ins w:id="171" w:author="mmwave" w:date="2025-06-15T04:12:00Z"/>
        </w:rPr>
        <w:pPrChange w:id="172" w:author="mmwave" w:date="2025-06-15T04:12:00Z">
          <w:pPr>
            <w:jc w:val="center"/>
          </w:pPr>
        </w:pPrChange>
      </w:pPr>
      <w:ins w:id="173" w:author="mmwave" w:date="2025-06-15T04:13:00Z">
        <w:r w:rsidRPr="003814F8">
          <w:rPr>
            <w:noProof/>
          </w:rPr>
          <w:lastRenderedPageBreak/>
          <w:drawing>
            <wp:inline distT="0" distB="0" distL="0" distR="0" wp14:anchorId="56B34CDA" wp14:editId="1D77BAD2">
              <wp:extent cx="4055308" cy="3216518"/>
              <wp:effectExtent l="0" t="0" r="0" b="3175"/>
              <wp:docPr id="21" name="Picture 7">
                <a:extLst xmlns:a="http://schemas.openxmlformats.org/drawingml/2006/main">
                  <a:ext uri="{FF2B5EF4-FFF2-40B4-BE49-F238E27FC236}">
                    <a16:creationId xmlns:a16="http://schemas.microsoft.com/office/drawing/2014/main" id="{CC4A5934-8643-4891-9AD3-6F1E919DA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C4A5934-8643-4891-9AD3-6F1E919DA8F4}"/>
                          </a:ext>
                        </a:extLst>
                      </pic:cNvPr>
                      <pic:cNvPicPr>
                        <a:picLocks noChangeAspect="1"/>
                      </pic:cNvPicPr>
                    </pic:nvPicPr>
                    <pic:blipFill>
                      <a:blip r:embed="rId25"/>
                      <a:stretch>
                        <a:fillRect/>
                      </a:stretch>
                    </pic:blipFill>
                    <pic:spPr>
                      <a:xfrm>
                        <a:off x="0" y="0"/>
                        <a:ext cx="4062671" cy="3222358"/>
                      </a:xfrm>
                      <a:prstGeom prst="rect">
                        <a:avLst/>
                      </a:prstGeom>
                    </pic:spPr>
                  </pic:pic>
                </a:graphicData>
              </a:graphic>
            </wp:inline>
          </w:drawing>
        </w:r>
      </w:ins>
    </w:p>
    <w:p w14:paraId="7858DFD8" w14:textId="702B7382" w:rsidR="0014238E" w:rsidRPr="008F5E87" w:rsidRDefault="003814F8">
      <w:pPr>
        <w:pStyle w:val="Caption"/>
        <w:jc w:val="center"/>
        <w:rPr>
          <w:ins w:id="174" w:author="mmwave" w:date="2025-06-15T03:10:00Z"/>
        </w:rPr>
        <w:pPrChange w:id="175" w:author="mmwave" w:date="2025-06-15T04:12:00Z">
          <w:pPr/>
        </w:pPrChange>
      </w:pPr>
      <w:bookmarkStart w:id="176" w:name="_Ref200853439"/>
      <w:ins w:id="177" w:author="mmwave" w:date="2025-06-15T04:12:00Z">
        <w:r>
          <w:t xml:space="preserve">Figure </w:t>
        </w:r>
        <w:r>
          <w:fldChar w:fldCharType="begin"/>
        </w:r>
        <w:r>
          <w:instrText xml:space="preserve"> SEQ Figure \* ARABIC </w:instrText>
        </w:r>
      </w:ins>
      <w:r>
        <w:fldChar w:fldCharType="separate"/>
      </w:r>
      <w:ins w:id="178" w:author="mmwave" w:date="2025-06-15T04:12:00Z">
        <w:r>
          <w:rPr>
            <w:noProof/>
          </w:rPr>
          <w:t>16</w:t>
        </w:r>
        <w:r>
          <w:fldChar w:fldCharType="end"/>
        </w:r>
        <w:bookmarkEnd w:id="176"/>
        <w:r>
          <w:t xml:space="preserve">. </w:t>
        </w:r>
      </w:ins>
      <w:ins w:id="179" w:author="mmwave" w:date="2025-06-15T04:13:00Z">
        <w:r>
          <w:t xml:space="preserve"> </w:t>
        </w:r>
      </w:ins>
      <w:ins w:id="180" w:author="mmwave" w:date="2025-06-15T04:16:00Z">
        <w:r w:rsidRPr="003814F8">
          <w:t xml:space="preserve">(a) and (c) Scanned beam profiles at four different distances along the X-axis and Y-axis, with the </w:t>
        </w:r>
        <w:proofErr w:type="gramStart"/>
        <w:r w:rsidRPr="003814F8">
          <w:t>zero position</w:t>
        </w:r>
        <w:proofErr w:type="gramEnd"/>
        <w:r w:rsidRPr="003814F8">
          <w:t xml:space="preserve"> set at the center of the laser beam. (b) and (d) Gaussian fits along the Z-axis to determine the beam waist radius and waist position for the X-axis and Y-axis, </w:t>
        </w:r>
        <w:proofErr w:type="spellStart"/>
        <w:proofErr w:type="gramStart"/>
        <w:r w:rsidRPr="003814F8">
          <w:t>respectively.</w:t>
        </w:r>
      </w:ins>
      <w:ins w:id="181" w:author="mmwave" w:date="2025-06-15T04:23:00Z">
        <w:r w:rsidR="008F5E87">
          <w:t>Here</w:t>
        </w:r>
        <w:proofErr w:type="spellEnd"/>
        <w:proofErr w:type="gramEnd"/>
        <w:r w:rsidR="008F5E87">
          <w:t xml:space="preserve"> Z</w:t>
        </w:r>
        <w:r w:rsidR="008F5E87">
          <w:rPr>
            <w:vertAlign w:val="subscript"/>
          </w:rPr>
          <w:t>i</w:t>
        </w:r>
        <w:r w:rsidR="008F5E87">
          <w:t xml:space="preserve"> </w:t>
        </w:r>
      </w:ins>
      <w:ins w:id="182" w:author="mmwave" w:date="2025-06-15T04:24:00Z">
        <w:r w:rsidR="008F5E87">
          <w:t>refers to the distance from the laser window to the scanning plane.</w:t>
        </w:r>
      </w:ins>
    </w:p>
    <w:p w14:paraId="3DDEB3A9" w14:textId="77777777" w:rsidR="00AB5201" w:rsidRDefault="00AB5201" w:rsidP="00AB5201">
      <w:pPr>
        <w:ind w:firstLine="0"/>
        <w:rPr>
          <w:ins w:id="183" w:author="mmwave" w:date="2025-06-15T04:26:00Z"/>
          <w:b/>
        </w:rPr>
      </w:pPr>
      <w:ins w:id="184" w:author="mmwave" w:date="2025-06-15T04:26:00Z">
        <w:r w:rsidRPr="006A51F9">
          <w:rPr>
            <w:b/>
          </w:rPr>
          <w:t>Summary</w:t>
        </w:r>
      </w:ins>
    </w:p>
    <w:p w14:paraId="30782801" w14:textId="77777777" w:rsidR="00AB5201" w:rsidRDefault="00AB5201" w:rsidP="001D47BE">
      <w:pPr>
        <w:rPr>
          <w:ins w:id="185" w:author="mmwave" w:date="2025-06-15T04:29:00Z"/>
        </w:rPr>
      </w:pPr>
    </w:p>
    <w:p w14:paraId="74CA714E" w14:textId="6596F40F" w:rsidR="00AB5201" w:rsidRDefault="00AB5201" w:rsidP="00AB5201">
      <w:pPr>
        <w:rPr>
          <w:ins w:id="186" w:author="mmwave" w:date="2025-06-15T04:29:00Z"/>
        </w:rPr>
      </w:pPr>
      <w:ins w:id="187" w:author="mmwave" w:date="2025-06-15T04:29:00Z">
        <w:r>
          <w:t>This paper explores the optimization of beam profiles in far-infrared (FIR) laser systems for high-</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θ</m:t>
              </m:r>
            </m:sub>
          </m:sSub>
        </m:oMath>
        <w:r>
          <w:t xml:space="preserve"> scattering diagnostics in tokamak plasmas. The study highlights the critical importance of precise optical alignment, thermal stability, and feedback control in achieving and maintaining optimal FIR laser performance. A detailed methodology is presented for mirror alignment, cavity length optimization, and beam profile measurement, providing practical strategies to improve beam quality. After alignment, a nearly perfect Gaussian beam with a beam radius of approximately 10 mm at the laser window was achieved, with a measured power of around 30 mW.</w:t>
        </w:r>
      </w:ins>
    </w:p>
    <w:p w14:paraId="541BBD6A" w14:textId="0CA36E48" w:rsidR="001D47BE" w:rsidDel="00534C8E" w:rsidRDefault="006A51F9" w:rsidP="001D47BE">
      <w:pPr>
        <w:rPr>
          <w:del w:id="188" w:author="mmwave" w:date="2025-06-15T03:10:00Z"/>
        </w:rPr>
      </w:pPr>
      <w:del w:id="189" w:author="mmwave" w:date="2025-06-15T03:10:00Z">
        <w:r w:rsidDel="00534C8E">
          <w:delText xml:space="preserve">The beam profile appears as shown in </w:delText>
        </w:r>
        <w:r w:rsidR="00FF23FA" w:rsidDel="00534C8E">
          <w:delText>f</w:delText>
        </w:r>
        <w:r w:rsidDel="00534C8E">
          <w:delText>ig.</w:delText>
        </w:r>
        <w:r w:rsidDel="00534C8E">
          <w:fldChar w:fldCharType="begin"/>
        </w:r>
        <w:r w:rsidDel="00534C8E">
          <w:delInstrText xml:space="preserve"> REF _Ref189957482 \h\#"0" </w:delInstrText>
        </w:r>
        <w:r w:rsidDel="00534C8E">
          <w:fldChar w:fldCharType="separate"/>
        </w:r>
        <w:r w:rsidR="00C42107" w:rsidDel="00534C8E">
          <w:delText>15</w:delText>
        </w:r>
        <w:r w:rsidDel="00534C8E">
          <w:fldChar w:fldCharType="end"/>
        </w:r>
        <w:r w:rsidDel="00534C8E">
          <w:delText xml:space="preserve"> when all mirrors are well aligned. However, it is highly sensitive to the metallic mesh angle—even a deviation of 0.1° can result in a completely different beam profile, as demonstrated in Fig. </w:delText>
        </w:r>
        <w:r w:rsidDel="00534C8E">
          <w:fldChar w:fldCharType="begin"/>
        </w:r>
        <w:r w:rsidDel="00534C8E">
          <w:delInstrText xml:space="preserve"> REF _Ref189957854 \h\#"0" </w:delInstrText>
        </w:r>
        <w:r w:rsidDel="00534C8E">
          <w:fldChar w:fldCharType="separate"/>
        </w:r>
        <w:r w:rsidR="00C42107" w:rsidDel="00534C8E">
          <w:delText>16</w:delText>
        </w:r>
        <w:r w:rsidDel="00534C8E">
          <w:fldChar w:fldCharType="end"/>
        </w:r>
        <w:r w:rsidDel="00534C8E">
          <w:delText xml:space="preserve"> and </w:delText>
        </w:r>
        <w:r w:rsidDel="00534C8E">
          <w:fldChar w:fldCharType="begin"/>
        </w:r>
        <w:r w:rsidDel="00534C8E">
          <w:delInstrText xml:space="preserve"> REF _Ref189957857 \h\#"0" </w:delInstrText>
        </w:r>
        <w:r w:rsidDel="00534C8E">
          <w:fldChar w:fldCharType="separate"/>
        </w:r>
        <w:r w:rsidR="00C42107" w:rsidDel="00534C8E">
          <w:delText>17</w:delText>
        </w:r>
        <w:r w:rsidDel="00534C8E">
          <w:fldChar w:fldCharType="end"/>
        </w:r>
        <w:r w:rsidDel="00534C8E">
          <w:delText xml:space="preserve"> .</w:delText>
        </w:r>
        <w:r w:rsidRPr="006A51F9" w:rsidDel="00534C8E">
          <w:delText xml:space="preserve"> </w:delText>
        </w:r>
        <w:r w:rsidDel="00534C8E">
          <w:delText xml:space="preserve">Here, zCavity represents the cavity shift along the optical axis. Each time the mesh angle is adjusted, the cavity must be reset to its optimal position before measuring the beam profile. The diffraction pattern observed on the imaging plane can be used to evaluate the metallic mesh angle. Given that the distance from the imaging plane to the mesh is approximately 3 meters, a displacement of about 3 mm from the zero-order spot to the center hole (which allows the reference laser to pass through) corresponds to a mesh angle deviation of roughly 0.06° relative to the reference laser. However, the beam profile varies significantly depending on the direction of this deviation, highlighting the extreme sensitivity of the mesh angle to alignment adjustments. </w:delText>
        </w:r>
        <w:r w:rsidR="00475B3F" w:rsidRPr="00475B3F" w:rsidDel="00534C8E">
          <w:delText xml:space="preserve">Consequently, aligning the mesh requires meticulous precision and, at times, even a bit of </w:delText>
        </w:r>
        <w:r w:rsidR="00475B3F" w:rsidRPr="00475B3F" w:rsidDel="00534C8E">
          <w:lastRenderedPageBreak/>
          <w:delText>luck</w:delText>
        </w:r>
        <w:r w:rsidDel="00534C8E">
          <w:delText>. The most practical solution is to position the mesh outside the vacuum chamber,</w:delText>
        </w:r>
        <w:r w:rsidR="00475B3F" w:rsidDel="00534C8E">
          <w:delText xml:space="preserve"> </w:delText>
        </w:r>
        <w:r w:rsidDel="00534C8E">
          <w:delText>which could make laser alignment much easier.</w:delText>
        </w:r>
        <w:r w:rsidRPr="006A51F9" w:rsidDel="00534C8E">
          <w:delText xml:space="preserve"> </w:delText>
        </w:r>
      </w:del>
    </w:p>
    <w:p w14:paraId="473E8006" w14:textId="0083669E" w:rsidR="00C50B91" w:rsidDel="00534C8E" w:rsidRDefault="00C50B91" w:rsidP="00C50B91">
      <w:pPr>
        <w:keepNext/>
        <w:jc w:val="center"/>
        <w:rPr>
          <w:del w:id="190" w:author="mmwave" w:date="2025-06-15T03:10:00Z"/>
        </w:rPr>
      </w:pPr>
      <w:del w:id="191" w:author="mmwave" w:date="2025-06-15T03:10:00Z">
        <w:r w:rsidRPr="00C50B91" w:rsidDel="00534C8E">
          <w:rPr>
            <w:noProof/>
          </w:rPr>
          <w:drawing>
            <wp:inline distT="0" distB="0" distL="0" distR="0" wp14:anchorId="778D91DB" wp14:editId="0D217F5D">
              <wp:extent cx="3613150" cy="270986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5821" cy="2711866"/>
                      </a:xfrm>
                      <a:prstGeom prst="rect">
                        <a:avLst/>
                      </a:prstGeom>
                    </pic:spPr>
                  </pic:pic>
                </a:graphicData>
              </a:graphic>
            </wp:inline>
          </w:drawing>
        </w:r>
      </w:del>
    </w:p>
    <w:p w14:paraId="43C241F8" w14:textId="276A9872" w:rsidR="00C50B91" w:rsidDel="00534C8E" w:rsidRDefault="00C50B91" w:rsidP="00C50B91">
      <w:pPr>
        <w:pStyle w:val="Caption"/>
        <w:jc w:val="center"/>
        <w:rPr>
          <w:del w:id="192" w:author="mmwave" w:date="2025-06-15T03:10:00Z"/>
        </w:rPr>
      </w:pPr>
      <w:bookmarkStart w:id="193" w:name="_Ref189957482"/>
      <w:del w:id="194" w:author="mmwave" w:date="2025-06-15T03:10:00Z">
        <w:r w:rsidDel="00534C8E">
          <w:delText xml:space="preserve">Figure </w:delText>
        </w:r>
        <w:r w:rsidR="00AB5201" w:rsidDel="00534C8E">
          <w:rPr>
            <w:i w:val="0"/>
            <w:iCs w:val="0"/>
          </w:rPr>
          <w:fldChar w:fldCharType="begin"/>
        </w:r>
        <w:r w:rsidR="00AB5201" w:rsidDel="00534C8E">
          <w:delInstrText xml:space="preserve"> SEQ Figure \* ARABIC </w:delInstrText>
        </w:r>
        <w:r w:rsidR="00AB5201" w:rsidDel="00534C8E">
          <w:rPr>
            <w:i w:val="0"/>
            <w:iCs w:val="0"/>
          </w:rPr>
          <w:fldChar w:fldCharType="separate"/>
        </w:r>
        <w:r w:rsidR="00496062" w:rsidDel="00534C8E">
          <w:rPr>
            <w:noProof/>
          </w:rPr>
          <w:delText>15</w:delText>
        </w:r>
        <w:r w:rsidR="00AB5201" w:rsidDel="00534C8E">
          <w:rPr>
            <w:i w:val="0"/>
            <w:iCs w:val="0"/>
            <w:noProof/>
          </w:rPr>
          <w:fldChar w:fldCharType="end"/>
        </w:r>
        <w:bookmarkEnd w:id="193"/>
        <w:r w:rsidDel="00534C8E">
          <w:delText xml:space="preserve">.FIR beam profile </w:delText>
        </w:r>
      </w:del>
    </w:p>
    <w:p w14:paraId="0E698E21" w14:textId="3F671C17" w:rsidR="00C50B91" w:rsidDel="00534C8E" w:rsidRDefault="00C50B91" w:rsidP="001D47BE">
      <w:pPr>
        <w:rPr>
          <w:del w:id="195" w:author="mmwave" w:date="2025-06-15T03:10:00Z"/>
        </w:rPr>
      </w:pPr>
    </w:p>
    <w:p w14:paraId="027E42F6" w14:textId="3A7BD694" w:rsidR="00C50B91" w:rsidDel="00534C8E" w:rsidRDefault="00C50B91" w:rsidP="00C50B91">
      <w:pPr>
        <w:keepNext/>
        <w:rPr>
          <w:del w:id="196" w:author="mmwave" w:date="2025-06-15T03:10:00Z"/>
        </w:rPr>
      </w:pPr>
      <w:del w:id="197" w:author="mmwave" w:date="2025-06-15T03:10:00Z">
        <w:r w:rsidRPr="00CD6E83" w:rsidDel="00534C8E">
          <w:rPr>
            <w:noProof/>
          </w:rPr>
          <w:drawing>
            <wp:inline distT="0" distB="0" distL="0" distR="0" wp14:anchorId="591FCF8D" wp14:editId="346A39FA">
              <wp:extent cx="5943600" cy="2733592"/>
              <wp:effectExtent l="0" t="0" r="0" b="0"/>
              <wp:docPr id="185" name="Picture 1">
                <a:extLst xmlns:a="http://schemas.openxmlformats.org/drawingml/2006/main">
                  <a:ext uri="{FF2B5EF4-FFF2-40B4-BE49-F238E27FC236}">
                    <a16:creationId xmlns:a16="http://schemas.microsoft.com/office/drawing/2014/main" id="{A7AF3750-9D5C-48E7-9C85-28F819878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7AF3750-9D5C-48E7-9C85-28F819878868}"/>
                          </a:ext>
                        </a:extLst>
                      </pic:cNvPr>
                      <pic:cNvPicPr>
                        <a:picLocks noChangeAspect="1"/>
                      </pic:cNvPicPr>
                    </pic:nvPicPr>
                    <pic:blipFill>
                      <a:blip r:embed="rId27"/>
                      <a:stretch>
                        <a:fillRect/>
                      </a:stretch>
                    </pic:blipFill>
                    <pic:spPr>
                      <a:xfrm>
                        <a:off x="0" y="0"/>
                        <a:ext cx="5943600" cy="2733592"/>
                      </a:xfrm>
                      <a:prstGeom prst="rect">
                        <a:avLst/>
                      </a:prstGeom>
                    </pic:spPr>
                  </pic:pic>
                </a:graphicData>
              </a:graphic>
            </wp:inline>
          </w:drawing>
        </w:r>
      </w:del>
    </w:p>
    <w:p w14:paraId="40DB88F8" w14:textId="2F0C20BE" w:rsidR="00C50B91" w:rsidDel="00534C8E" w:rsidRDefault="00C50B91" w:rsidP="00C50B91">
      <w:pPr>
        <w:pStyle w:val="Caption"/>
        <w:rPr>
          <w:del w:id="198" w:author="mmwave" w:date="2025-06-15T03:10:00Z"/>
        </w:rPr>
      </w:pPr>
      <w:bookmarkStart w:id="199" w:name="_Ref189957854"/>
      <w:del w:id="200" w:author="mmwave" w:date="2025-06-15T03:10:00Z">
        <w:r w:rsidDel="00534C8E">
          <w:delText xml:space="preserve">Figure </w:delText>
        </w:r>
        <w:r w:rsidR="00AB5201" w:rsidDel="00534C8E">
          <w:rPr>
            <w:i w:val="0"/>
            <w:iCs w:val="0"/>
          </w:rPr>
          <w:fldChar w:fldCharType="begin"/>
        </w:r>
        <w:r w:rsidR="00AB5201" w:rsidDel="00534C8E">
          <w:delInstrText xml:space="preserve"> SEQ Figure \* ARABIC </w:delInstrText>
        </w:r>
        <w:r w:rsidR="00AB5201" w:rsidDel="00534C8E">
          <w:rPr>
            <w:i w:val="0"/>
            <w:iCs w:val="0"/>
          </w:rPr>
          <w:fldChar w:fldCharType="separate"/>
        </w:r>
        <w:r w:rsidR="00496062" w:rsidDel="00534C8E">
          <w:rPr>
            <w:noProof/>
          </w:rPr>
          <w:delText>16</w:delText>
        </w:r>
        <w:r w:rsidR="00AB5201" w:rsidDel="00534C8E">
          <w:rPr>
            <w:i w:val="0"/>
            <w:iCs w:val="0"/>
            <w:noProof/>
          </w:rPr>
          <w:fldChar w:fldCharType="end"/>
        </w:r>
        <w:bookmarkEnd w:id="199"/>
        <w:r w:rsidDel="00534C8E">
          <w:delText>.</w:delText>
        </w:r>
        <w:r w:rsidRPr="00157329" w:rsidDel="00534C8E">
          <w:delText xml:space="preserve">Beam profile for zero-order diffraction pattern at Upper, </w:delText>
        </w:r>
        <w:r w:rsidDel="00534C8E">
          <w:delText xml:space="preserve">near </w:delText>
        </w:r>
        <w:r w:rsidRPr="00157329" w:rsidDel="00534C8E">
          <w:delText>center and below of the center</w:delText>
        </w:r>
        <w:r w:rsidR="006A51F9" w:rsidDel="00534C8E">
          <w:delText>.</w:delText>
        </w:r>
      </w:del>
    </w:p>
    <w:p w14:paraId="41227560" w14:textId="610D9E59" w:rsidR="00C50B91" w:rsidDel="00534C8E" w:rsidRDefault="00C50B91" w:rsidP="00C50B91">
      <w:pPr>
        <w:keepNext/>
        <w:rPr>
          <w:del w:id="201" w:author="mmwave" w:date="2025-06-15T03:10:00Z"/>
        </w:rPr>
      </w:pPr>
      <w:del w:id="202" w:author="mmwave" w:date="2025-06-15T03:10:00Z">
        <w:r w:rsidDel="00534C8E">
          <w:rPr>
            <w:noProof/>
          </w:rPr>
          <w:lastRenderedPageBreak/>
          <w:drawing>
            <wp:inline distT="0" distB="0" distL="0" distR="0" wp14:anchorId="6A3EF8EB" wp14:editId="0CE04C0E">
              <wp:extent cx="6145530" cy="3127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5530" cy="3127375"/>
                      </a:xfrm>
                      <a:prstGeom prst="rect">
                        <a:avLst/>
                      </a:prstGeom>
                      <a:noFill/>
                    </pic:spPr>
                  </pic:pic>
                </a:graphicData>
              </a:graphic>
            </wp:inline>
          </w:drawing>
        </w:r>
      </w:del>
    </w:p>
    <w:p w14:paraId="61FDC834" w14:textId="3EDCB9B4" w:rsidR="00C50B91" w:rsidDel="00534C8E" w:rsidRDefault="00C50B91" w:rsidP="00C50B91">
      <w:pPr>
        <w:pStyle w:val="Caption"/>
        <w:rPr>
          <w:del w:id="203" w:author="mmwave" w:date="2025-06-15T03:10:00Z"/>
        </w:rPr>
      </w:pPr>
      <w:bookmarkStart w:id="204" w:name="_Ref189957857"/>
      <w:del w:id="205" w:author="mmwave" w:date="2025-06-15T03:10:00Z">
        <w:r w:rsidDel="00534C8E">
          <w:delText xml:space="preserve">Figure </w:delText>
        </w:r>
        <w:r w:rsidR="00AB5201" w:rsidDel="00534C8E">
          <w:rPr>
            <w:i w:val="0"/>
            <w:iCs w:val="0"/>
          </w:rPr>
          <w:fldChar w:fldCharType="begin"/>
        </w:r>
        <w:r w:rsidR="00AB5201" w:rsidDel="00534C8E">
          <w:delInstrText xml:space="preserve"> SEQ Figure \* ARABIC </w:delInstrText>
        </w:r>
        <w:r w:rsidR="00AB5201" w:rsidDel="00534C8E">
          <w:rPr>
            <w:i w:val="0"/>
            <w:iCs w:val="0"/>
          </w:rPr>
          <w:fldChar w:fldCharType="separate"/>
        </w:r>
        <w:r w:rsidR="00496062" w:rsidDel="00534C8E">
          <w:rPr>
            <w:noProof/>
          </w:rPr>
          <w:delText>17</w:delText>
        </w:r>
        <w:r w:rsidR="00AB5201" w:rsidDel="00534C8E">
          <w:rPr>
            <w:i w:val="0"/>
            <w:iCs w:val="0"/>
            <w:noProof/>
          </w:rPr>
          <w:fldChar w:fldCharType="end"/>
        </w:r>
        <w:bookmarkEnd w:id="204"/>
        <w:r w:rsidDel="00534C8E">
          <w:delText xml:space="preserve"> </w:delText>
        </w:r>
      </w:del>
      <w:del w:id="206" w:author="mmwave" w:date="2025-06-15T02:28:00Z">
        <w:r w:rsidRPr="00C50B91" w:rsidDel="00A130CD">
          <w:delText>Beam profile for z</w:delText>
        </w:r>
      </w:del>
      <w:del w:id="207" w:author="mmwave" w:date="2025-06-15T02:29:00Z">
        <w:r w:rsidRPr="00C50B91" w:rsidDel="00A130CD">
          <w:delText>ero-order diffraction pattern at left, center and right of the center</w:delText>
        </w:r>
      </w:del>
    </w:p>
    <w:p w14:paraId="24B15FD9" w14:textId="43B6C772" w:rsidR="00DF4151" w:rsidRDefault="00DF4151" w:rsidP="00DF4151"/>
    <w:p w14:paraId="560E426B" w14:textId="24E890DC" w:rsidR="00DF4151" w:rsidDel="00BD1E50" w:rsidRDefault="00DF4151" w:rsidP="001D7F6E">
      <w:pPr>
        <w:ind w:firstLine="0"/>
        <w:rPr>
          <w:del w:id="208" w:author="mmwave" w:date="2025-03-08T16:50:00Z"/>
          <w:b/>
        </w:rPr>
      </w:pPr>
      <w:del w:id="209" w:author="mmwave" w:date="2025-03-08T16:50:00Z">
        <w:r w:rsidRPr="00092E01" w:rsidDel="00BD1E50">
          <w:rPr>
            <w:b/>
          </w:rPr>
          <w:delText xml:space="preserve">Upgrade the </w:delText>
        </w:r>
        <w:r w:rsidR="00092E01" w:rsidDel="00BD1E50">
          <w:rPr>
            <w:b/>
          </w:rPr>
          <w:delText xml:space="preserve">system by setting the </w:delText>
        </w:r>
        <w:r w:rsidRPr="00092E01" w:rsidDel="00BD1E50">
          <w:rPr>
            <w:b/>
          </w:rPr>
          <w:delText xml:space="preserve">mesh outside of the </w:delText>
        </w:r>
        <w:r w:rsidR="00092E01" w:rsidRPr="00092E01" w:rsidDel="00BD1E50">
          <w:rPr>
            <w:b/>
          </w:rPr>
          <w:delText>laser system</w:delText>
        </w:r>
      </w:del>
    </w:p>
    <w:p w14:paraId="737D9DE1" w14:textId="1B591EA1" w:rsidR="00092E01" w:rsidDel="00BD1E50" w:rsidRDefault="0038144B" w:rsidP="00DF4151">
      <w:pPr>
        <w:rPr>
          <w:del w:id="210" w:author="mmwave" w:date="2025-03-08T16:50:00Z"/>
        </w:rPr>
      </w:pPr>
      <w:del w:id="211" w:author="mmwave" w:date="2025-03-08T16:50:00Z">
        <w:r w:rsidDel="00BD1E50">
          <w:delText xml:space="preserve">Since the system is very sensitive to the mesh angle and adjusting the angle during operation is difficult, there is no electric control for mesh adjustment. Each time we perform the alignment, we must break the vacuum condition and open the cover to manually adjust the mesh knob. Moreover, it is not a one-time success; it requires multiple adjustments and wastes too much time recovering the vacuum condition. Consider all </w:delText>
        </w:r>
        <w:r w:rsidR="002E6C59" w:rsidDel="00BD1E50">
          <w:delText>shortages,</w:delText>
        </w:r>
        <w:r w:rsidR="00E5595D" w:rsidDel="00BD1E50">
          <w:delText xml:space="preserve"> the mesh</w:delText>
        </w:r>
        <w:r w:rsidR="004111D7" w:rsidDel="00BD1E50">
          <w:delText xml:space="preserve"> with the optical stage</w:delText>
        </w:r>
        <w:r w:rsidR="00E5595D" w:rsidDel="00BD1E50">
          <w:delText xml:space="preserve"> is set outside of the laser </w:delText>
        </w:r>
        <w:r w:rsidR="002E6C59" w:rsidDel="00BD1E50">
          <w:delText xml:space="preserve">vacuum </w:delText>
        </w:r>
        <w:r w:rsidR="00E5595D" w:rsidDel="00BD1E50">
          <w:delText>system</w:delText>
        </w:r>
        <w:r w:rsidR="004111D7" w:rsidDel="00BD1E50">
          <w:delText xml:space="preserve">, as shown in </w:delText>
        </w:r>
        <w:r w:rsidR="00A6144D" w:rsidDel="00BD1E50">
          <w:delText>fig.</w:delText>
        </w:r>
        <w:r w:rsidR="00A6144D" w:rsidDel="00BD1E50">
          <w:fldChar w:fldCharType="begin"/>
        </w:r>
        <w:r w:rsidR="00A6144D" w:rsidDel="00BD1E50">
          <w:delInstrText xml:space="preserve"> REF _Ref191165279 \h \#"0"</w:delInstrText>
        </w:r>
        <w:r w:rsidR="00A6144D" w:rsidDel="00BD1E50">
          <w:fldChar w:fldCharType="separate"/>
        </w:r>
        <w:r w:rsidR="00A6144D" w:rsidDel="00BD1E50">
          <w:delText>18</w:delText>
        </w:r>
        <w:r w:rsidR="00A6144D" w:rsidDel="00BD1E50">
          <w:fldChar w:fldCharType="end"/>
        </w:r>
        <w:r w:rsidR="00A6144D" w:rsidDel="00BD1E50">
          <w:delText>.</w:delText>
        </w:r>
      </w:del>
    </w:p>
    <w:p w14:paraId="25FAF3B2" w14:textId="57022DFA" w:rsidR="004111D7" w:rsidDel="00BD1E50" w:rsidRDefault="009B0D8C" w:rsidP="002E6C59">
      <w:pPr>
        <w:keepNext/>
        <w:jc w:val="center"/>
        <w:rPr>
          <w:del w:id="212" w:author="mmwave" w:date="2025-03-08T16:50:00Z"/>
        </w:rPr>
      </w:pPr>
      <w:del w:id="213" w:author="mmwave" w:date="2025-03-08T16:50:00Z">
        <w:r w:rsidRPr="009B0D8C" w:rsidDel="00BD1E50">
          <w:rPr>
            <w:noProof/>
          </w:rPr>
          <w:lastRenderedPageBreak/>
          <w:drawing>
            <wp:inline distT="0" distB="0" distL="0" distR="0" wp14:anchorId="1879755A" wp14:editId="00E082C5">
              <wp:extent cx="5111750" cy="2806001"/>
              <wp:effectExtent l="0" t="0" r="0" b="0"/>
              <wp:docPr id="2" name="Picture 1">
                <a:extLst xmlns:a="http://schemas.openxmlformats.org/drawingml/2006/main">
                  <a:ext uri="{FF2B5EF4-FFF2-40B4-BE49-F238E27FC236}">
                    <a16:creationId xmlns:a16="http://schemas.microsoft.com/office/drawing/2014/main" id="{339A01F1-AB19-4D40-9C19-0162C1AA7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39A01F1-AB19-4D40-9C19-0162C1AA7319}"/>
                          </a:ext>
                        </a:extLst>
                      </pic:cNvPr>
                      <pic:cNvPicPr>
                        <a:picLocks noChangeAspect="1"/>
                      </pic:cNvPicPr>
                    </pic:nvPicPr>
                    <pic:blipFill>
                      <a:blip r:embed="rId29"/>
                      <a:stretch>
                        <a:fillRect/>
                      </a:stretch>
                    </pic:blipFill>
                    <pic:spPr>
                      <a:xfrm>
                        <a:off x="0" y="0"/>
                        <a:ext cx="5116537" cy="2808629"/>
                      </a:xfrm>
                      <a:prstGeom prst="rect">
                        <a:avLst/>
                      </a:prstGeom>
                    </pic:spPr>
                  </pic:pic>
                </a:graphicData>
              </a:graphic>
            </wp:inline>
          </w:drawing>
        </w:r>
      </w:del>
    </w:p>
    <w:p w14:paraId="0B48C39D" w14:textId="3B11CCFD" w:rsidR="004111D7" w:rsidDel="00BD1E50" w:rsidRDefault="004111D7" w:rsidP="006D57BE">
      <w:pPr>
        <w:pStyle w:val="Caption"/>
        <w:ind w:firstLine="0"/>
        <w:rPr>
          <w:del w:id="214" w:author="mmwave" w:date="2025-03-08T16:50:00Z"/>
        </w:rPr>
      </w:pPr>
      <w:bookmarkStart w:id="215" w:name="_Ref191165279"/>
      <w:del w:id="216" w:author="mmwave" w:date="2025-03-08T16:50:00Z">
        <w:r w:rsidDel="00BD1E50">
          <w:delText xml:space="preserve">Figure </w:delText>
        </w:r>
        <w:r w:rsidR="00BD1E50" w:rsidDel="00BD1E50">
          <w:rPr>
            <w:i w:val="0"/>
            <w:iCs w:val="0"/>
          </w:rPr>
          <w:fldChar w:fldCharType="begin"/>
        </w:r>
        <w:r w:rsidR="00BD1E50" w:rsidDel="00BD1E50">
          <w:delInstrText xml:space="preserve"> SEQ Figure \* ARABIC </w:delInstrText>
        </w:r>
        <w:r w:rsidR="00BD1E50" w:rsidDel="00BD1E50">
          <w:rPr>
            <w:i w:val="0"/>
            <w:iCs w:val="0"/>
          </w:rPr>
          <w:fldChar w:fldCharType="separate"/>
        </w:r>
        <w:r w:rsidR="00496062" w:rsidDel="00BD1E50">
          <w:rPr>
            <w:noProof/>
          </w:rPr>
          <w:delText>18</w:delText>
        </w:r>
        <w:r w:rsidR="00BD1E50" w:rsidDel="00BD1E50">
          <w:rPr>
            <w:i w:val="0"/>
            <w:iCs w:val="0"/>
            <w:noProof/>
          </w:rPr>
          <w:fldChar w:fldCharType="end"/>
        </w:r>
        <w:bookmarkEnd w:id="215"/>
        <w:r w:rsidDel="00BD1E50">
          <w:delText>.</w:delText>
        </w:r>
        <w:r w:rsidR="002E6C59" w:rsidDel="00BD1E50">
          <w:delText xml:space="preserve">(a) The schematic of new setup with </w:delText>
        </w:r>
        <w:r w:rsidR="00591E76" w:rsidDel="00BD1E50">
          <w:delText xml:space="preserve">a </w:delText>
        </w:r>
        <w:r w:rsidR="002E6C59" w:rsidDel="00BD1E50">
          <w:delText xml:space="preserve">metallic mesh and </w:delText>
        </w:r>
        <w:r w:rsidR="00591E76" w:rsidDel="00BD1E50">
          <w:delText xml:space="preserve">a </w:delText>
        </w:r>
        <w:r w:rsidR="002E6C59" w:rsidDel="00BD1E50">
          <w:delText xml:space="preserve">stepper motor stage </w:delText>
        </w:r>
        <w:r w:rsidR="00591E76" w:rsidDel="00BD1E50">
          <w:delText>placed</w:delText>
        </w:r>
        <w:r w:rsidR="002E6C59" w:rsidDel="00BD1E50">
          <w:delText xml:space="preserve"> outsider the FIR laser </w:delText>
        </w:r>
        <w:r w:rsidR="00591E76" w:rsidDel="00BD1E50">
          <w:delText xml:space="preserve">vacuum. (b) the photo of the actual setup. </w:delText>
        </w:r>
      </w:del>
    </w:p>
    <w:p w14:paraId="409C5565" w14:textId="4598C75F" w:rsidR="00496062" w:rsidDel="00BD1E50" w:rsidRDefault="00A6144D" w:rsidP="00AF3A62">
      <w:pPr>
        <w:rPr>
          <w:del w:id="217" w:author="mmwave" w:date="2025-03-08T16:50:00Z"/>
        </w:rPr>
      </w:pPr>
      <w:del w:id="218" w:author="mmwave" w:date="2025-03-08T16:50:00Z">
        <w:r w:rsidDel="00BD1E50">
          <w:delText xml:space="preserve">After alignment the mesh angle based on the method talking above, the cavity scanning results and beam profile at the best position are shown in </w:delText>
        </w:r>
        <w:r w:rsidR="00496062" w:rsidDel="00BD1E50">
          <w:delText>fig.</w:delText>
        </w:r>
        <w:r w:rsidR="00496062" w:rsidDel="00BD1E50">
          <w:fldChar w:fldCharType="begin"/>
        </w:r>
        <w:r w:rsidR="00496062" w:rsidDel="00BD1E50">
          <w:delInstrText xml:space="preserve"> REF _Ref191167817 \h \# "0"</w:delInstrText>
        </w:r>
        <w:r w:rsidR="00496062" w:rsidDel="00BD1E50">
          <w:fldChar w:fldCharType="separate"/>
        </w:r>
        <w:r w:rsidR="00496062" w:rsidDel="00BD1E50">
          <w:delText>19</w:delText>
        </w:r>
        <w:r w:rsidR="00496062" w:rsidDel="00BD1E50">
          <w:fldChar w:fldCharType="end"/>
        </w:r>
        <w:r w:rsidR="00496062" w:rsidDel="00BD1E50">
          <w:delText>. As shown in fig.</w:delText>
        </w:r>
        <w:r w:rsidR="00496062" w:rsidDel="00BD1E50">
          <w:fldChar w:fldCharType="begin"/>
        </w:r>
        <w:r w:rsidR="00496062" w:rsidDel="00BD1E50">
          <w:delInstrText xml:space="preserve"> REF _Ref191167817 \h \# "0"</w:delInstrText>
        </w:r>
        <w:r w:rsidR="00496062" w:rsidDel="00BD1E50">
          <w:fldChar w:fldCharType="separate"/>
        </w:r>
        <w:r w:rsidR="00496062" w:rsidDel="00BD1E50">
          <w:delText>19</w:delText>
        </w:r>
        <w:r w:rsidR="00496062" w:rsidDel="00BD1E50">
          <w:fldChar w:fldCharType="end"/>
        </w:r>
        <w:r w:rsidR="00496062" w:rsidDel="00BD1E50">
          <w:delText xml:space="preserve"> (a), the FIR signal intensity structure is cleaner compared to the in-vacuum mesh setup (</w:delText>
        </w:r>
        <w:r w:rsidR="00496062" w:rsidDel="00BD1E50">
          <w:fldChar w:fldCharType="begin"/>
        </w:r>
        <w:r w:rsidR="00496062" w:rsidDel="00BD1E50">
          <w:delInstrText xml:space="preserve"> REF _Ref189947314 \h </w:delInstrText>
        </w:r>
        <w:r w:rsidR="00496062" w:rsidDel="00BD1E50">
          <w:fldChar w:fldCharType="separate"/>
        </w:r>
        <w:r w:rsidR="00496062" w:rsidDel="00BD1E50">
          <w:delText xml:space="preserve">Figure </w:delText>
        </w:r>
        <w:r w:rsidR="00496062" w:rsidDel="00BD1E50">
          <w:rPr>
            <w:noProof/>
          </w:rPr>
          <w:delText>11</w:delText>
        </w:r>
        <w:r w:rsidR="00496062" w:rsidDel="00BD1E50">
          <w:fldChar w:fldCharType="end"/>
        </w:r>
        <w:r w:rsidR="00496062" w:rsidDel="00BD1E50">
          <w:delText>). This is because, during cavity scanning, only the mesh moves while the front mirror remains stationary in vacuum, keeping the CO2 laser resonance condition unchanged and eliminating CO</w:delText>
        </w:r>
        <w:r w:rsidR="00496062" w:rsidRPr="00496062" w:rsidDel="00BD1E50">
          <w:rPr>
            <w:vertAlign w:val="subscript"/>
          </w:rPr>
          <w:delText>2</w:delText>
        </w:r>
        <w:r w:rsidR="00496062" w:rsidDel="00BD1E50">
          <w:delText xml:space="preserve"> laser interference. Beside </w:delText>
        </w:r>
        <w:r w:rsidR="00AF3A62" w:rsidDel="00BD1E50">
          <w:delText>this,</w:delText>
        </w:r>
        <w:r w:rsidR="00AF3A62" w:rsidRPr="00AF3A62" w:rsidDel="00BD1E50">
          <w:delText xml:space="preserve"> </w:delText>
        </w:r>
        <w:r w:rsidR="00AF3A62" w:rsidDel="00BD1E50">
          <w:delText>the beam profile is highly correlated with beam intensity. If the mesh angle deviates from the normal incidence angle, the beam intensity drops rapidly. This allows me to easily adjust the mesh angle based on FIR intensity, while I achieve high intensity, I simultaneously obtain a good Gaussian beam profile.</w:delText>
        </w:r>
        <w:r w:rsidR="00496062" w:rsidRPr="00496062" w:rsidDel="00BD1E50">
          <w:rPr>
            <w:noProof/>
          </w:rPr>
          <w:drawing>
            <wp:inline distT="0" distB="0" distL="0" distR="0" wp14:anchorId="0BA646F4" wp14:editId="1A17A64D">
              <wp:extent cx="5943600" cy="2280285"/>
              <wp:effectExtent l="0" t="0" r="0" b="5715"/>
              <wp:docPr id="7" name="Picture 6">
                <a:extLst xmlns:a="http://schemas.openxmlformats.org/drawingml/2006/main">
                  <a:ext uri="{FF2B5EF4-FFF2-40B4-BE49-F238E27FC236}">
                    <a16:creationId xmlns:a16="http://schemas.microsoft.com/office/drawing/2014/main" id="{45772AE0-CC87-454E-8512-37CEE6D2D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772AE0-CC87-454E-8512-37CEE6D2D01E}"/>
                          </a:ext>
                        </a:extLst>
                      </pic:cNvPr>
                      <pic:cNvPicPr>
                        <a:picLocks noChangeAspect="1"/>
                      </pic:cNvPicPr>
                    </pic:nvPicPr>
                    <pic:blipFill>
                      <a:blip r:embed="rId30"/>
                      <a:stretch>
                        <a:fillRect/>
                      </a:stretch>
                    </pic:blipFill>
                    <pic:spPr>
                      <a:xfrm>
                        <a:off x="0" y="0"/>
                        <a:ext cx="5943600" cy="2280285"/>
                      </a:xfrm>
                      <a:prstGeom prst="rect">
                        <a:avLst/>
                      </a:prstGeom>
                    </pic:spPr>
                  </pic:pic>
                </a:graphicData>
              </a:graphic>
            </wp:inline>
          </w:drawing>
        </w:r>
      </w:del>
    </w:p>
    <w:p w14:paraId="4884DA15" w14:textId="4F7A0E15" w:rsidR="00496062" w:rsidDel="00BD1E50" w:rsidRDefault="00496062" w:rsidP="00496062">
      <w:pPr>
        <w:pStyle w:val="Caption"/>
        <w:ind w:firstLine="0"/>
        <w:rPr>
          <w:del w:id="219" w:author="mmwave" w:date="2025-03-08T16:50:00Z"/>
        </w:rPr>
      </w:pPr>
      <w:bookmarkStart w:id="220" w:name="_Ref191167817"/>
      <w:del w:id="221" w:author="mmwave" w:date="2025-03-08T16:50:00Z">
        <w:r w:rsidDel="00BD1E50">
          <w:delText xml:space="preserve">Figure </w:delText>
        </w:r>
        <w:r w:rsidR="00BD1E50" w:rsidDel="00BD1E50">
          <w:rPr>
            <w:i w:val="0"/>
            <w:iCs w:val="0"/>
          </w:rPr>
          <w:fldChar w:fldCharType="begin"/>
        </w:r>
        <w:r w:rsidR="00BD1E50" w:rsidDel="00BD1E50">
          <w:delInstrText xml:space="preserve"> SEQ Figure \* ARABIC </w:delInstrText>
        </w:r>
        <w:r w:rsidR="00BD1E50" w:rsidDel="00BD1E50">
          <w:rPr>
            <w:i w:val="0"/>
            <w:iCs w:val="0"/>
          </w:rPr>
          <w:fldChar w:fldCharType="separate"/>
        </w:r>
        <w:r w:rsidDel="00BD1E50">
          <w:rPr>
            <w:noProof/>
          </w:rPr>
          <w:delText>19</w:delText>
        </w:r>
        <w:r w:rsidR="00BD1E50" w:rsidDel="00BD1E50">
          <w:rPr>
            <w:i w:val="0"/>
            <w:iCs w:val="0"/>
            <w:noProof/>
          </w:rPr>
          <w:fldChar w:fldCharType="end"/>
        </w:r>
        <w:bookmarkEnd w:id="220"/>
        <w:r w:rsidDel="00BD1E50">
          <w:delText>. (a) Cavity scanning after set the mesh outside of the laser vacuum. (b) the beam profile at the optimal mesh position.</w:delText>
        </w:r>
      </w:del>
    </w:p>
    <w:p w14:paraId="25992345" w14:textId="187B208F" w:rsidR="00AF3A62" w:rsidDel="00BD1E50" w:rsidRDefault="00AF3A62" w:rsidP="00AF3A62">
      <w:pPr>
        <w:rPr>
          <w:del w:id="222" w:author="mmwave" w:date="2025-03-08T16:50:00Z"/>
        </w:rPr>
      </w:pPr>
    </w:p>
    <w:p w14:paraId="24A998DC" w14:textId="55C1A340" w:rsidR="00AF3A62" w:rsidDel="00BD1E50" w:rsidRDefault="00AF3A62" w:rsidP="00AF3A62">
      <w:pPr>
        <w:rPr>
          <w:del w:id="223" w:author="mmwave" w:date="2025-03-08T16:50:00Z"/>
        </w:rPr>
      </w:pPr>
      <w:del w:id="224" w:author="mmwave" w:date="2025-03-08T16:50:00Z">
        <w:r w:rsidDel="00BD1E50">
          <w:delText xml:space="preserve">The reason why setting the mesh outside the vacuum makes it easier to obtain a Gaussian beam is that the right edge of waveguide tube of FIR is farther from mesh compared to when the mesh is inside </w:delText>
        </w:r>
        <w:r w:rsidDel="00BD1E50">
          <w:lastRenderedPageBreak/>
          <w:delText>the vacuum. If the mesh surface is not normal to the optical axis, the reflected signal cannot return to the waveguide tube. This makes the system more sensitive to the angle, and only when the mesh is perfectly normal to the axis can it establish a resonant condition, allowing for maximum on-axis power. In contrast, when the mesh is inside the vacuum, its closer proximity to the waveguide tube makes it easier for the reflected signal to re-enter. However, the reduced sensitivity to the mesh angle results in more complex beam modes, as different angles produce varying beam patterns.</w:delText>
        </w:r>
      </w:del>
    </w:p>
    <w:p w14:paraId="5257DB9F" w14:textId="30B8F0DF" w:rsidR="00AF3A62" w:rsidRPr="00AF3A62" w:rsidDel="00BD1E50" w:rsidRDefault="00AF3A62" w:rsidP="00AF3A62">
      <w:pPr>
        <w:ind w:firstLine="0"/>
        <w:rPr>
          <w:del w:id="225" w:author="mmwave" w:date="2025-03-08T16:50:00Z"/>
          <w:b/>
        </w:rPr>
      </w:pPr>
      <w:del w:id="226" w:author="mmwave" w:date="2025-03-08T16:50:00Z">
        <w:r w:rsidRPr="00AF3A62" w:rsidDel="00BD1E50">
          <w:rPr>
            <w:b/>
          </w:rPr>
          <w:delText xml:space="preserve">Further upgrade in the future </w:delText>
        </w:r>
      </w:del>
    </w:p>
    <w:p w14:paraId="13E98B4D" w14:textId="3124B5E2" w:rsidR="00AF3A62" w:rsidDel="00BD1E50" w:rsidRDefault="00AF3A62" w:rsidP="00AF3A62">
      <w:pPr>
        <w:rPr>
          <w:del w:id="227" w:author="mmwave" w:date="2025-03-08T16:50:00Z"/>
        </w:rPr>
      </w:pPr>
      <w:del w:id="228" w:author="mmwave" w:date="2025-03-08T16:50:00Z">
        <w:r w:rsidDel="00BD1E50">
          <w:delText>The only drawback of obve setup is the reflection. Since the total reflection of the FIR output is determined by the mesh, window, and the distance between them. The reflection can change from 88% to 95% during cavity scanning duo to the interference. The FIR output power is sensitive related with the reflection</w:delText>
        </w:r>
        <w:r w:rsidDel="00BD1E50">
          <w:rPr>
            <w:vertAlign w:val="superscript"/>
          </w:rPr>
          <w:delText>2</w:delText>
        </w:r>
        <w:r w:rsidDel="00BD1E50">
          <w:delText>, For instance, a change in reflection from 90% to 83% results in FIR power drop from 42 mW to 16 mW</w:delText>
        </w:r>
        <w:r w:rsidR="00F7572B" w:rsidDel="00BD1E50">
          <w:rPr>
            <w:vertAlign w:val="superscript"/>
          </w:rPr>
          <w:delText>2</w:delText>
        </w:r>
        <w:r w:rsidDel="00BD1E50">
          <w:delText>.</w:delText>
        </w:r>
        <w:r w:rsidRPr="00AF3A62" w:rsidDel="00BD1E50">
          <w:delText xml:space="preserve"> </w:delText>
        </w:r>
        <w:r w:rsidDel="00BD1E50">
          <w:delText>Therefore, if the cavity resonant position does not match up with the optimal reflection, the system will not produce good output.</w:delText>
        </w:r>
      </w:del>
    </w:p>
    <w:p w14:paraId="3E54D6BB" w14:textId="56071E9F" w:rsidR="00A6144D" w:rsidRPr="00A6144D" w:rsidDel="00BD1E50" w:rsidRDefault="001D7F6E" w:rsidP="00A6144D">
      <w:pPr>
        <w:rPr>
          <w:del w:id="229" w:author="mmwave" w:date="2025-03-08T16:50:00Z"/>
        </w:rPr>
      </w:pPr>
      <w:del w:id="230" w:author="mmwave" w:date="2025-03-08T16:50:00Z">
        <w:r w:rsidDel="00BD1E50">
          <w:delText>Using a Brewster window instead of a flat window would help solve this issue. Since the FIR laser's polarization is perpendicular to the ground, and the Brewster window has nearly 100% transmission for P-polarization, the reflection is entirely determined by the mesh and remains unchanged during cavity scanning. By choosing the proper mesh, we can always set the FIR laser system at the optimized reflection condition.</w:delText>
        </w:r>
        <w:r w:rsidR="00A6144D" w:rsidDel="00BD1E50">
          <w:delText xml:space="preserve"> </w:delText>
        </w:r>
      </w:del>
    </w:p>
    <w:p w14:paraId="5FF6550C" w14:textId="193D1CF9" w:rsidR="001D47BE" w:rsidDel="00BD1E50" w:rsidRDefault="006A51F9" w:rsidP="00FC36FD">
      <w:pPr>
        <w:ind w:firstLine="0"/>
        <w:rPr>
          <w:del w:id="231" w:author="mmwave" w:date="2025-03-08T16:50:00Z"/>
          <w:b/>
        </w:rPr>
      </w:pPr>
      <w:del w:id="232" w:author="mmwave" w:date="2025-03-08T16:50:00Z">
        <w:r w:rsidRPr="006A51F9" w:rsidDel="00BD1E50">
          <w:rPr>
            <w:b/>
          </w:rPr>
          <w:delText>Summary</w:delText>
        </w:r>
      </w:del>
    </w:p>
    <w:p w14:paraId="08298541" w14:textId="76845C43" w:rsidR="006A51F9" w:rsidDel="00BD1E50" w:rsidRDefault="00514A6E" w:rsidP="001D47BE">
      <w:pPr>
        <w:rPr>
          <w:del w:id="233" w:author="mmwave" w:date="2025-03-08T16:50:00Z"/>
        </w:rPr>
      </w:pPr>
      <w:del w:id="234" w:author="mmwave" w:date="2025-03-08T16:50:00Z">
        <w:r w:rsidDel="00BD1E50">
          <w:delText xml:space="preserve">This paper explores the optimization of beam profiles in far-infrared (FIR) laser systems for high-k scattering diagnostics in tokamak plasmas. The study emphasizes the critical role of precise optical alignment, thermal stability, and feedback control in maintaining optimal FIR laser performance. A detailed methodology for mirror alignment, cavity length optimization, and beam profile measurement is presented, offering practical approaches to enhance beam stability and quality. The results highlight the significant sensitivity of beam profiles to minor misalignments and thermal expansion, which can lead to fluctuations in intensity and diagnostic inaccuracies. To address these challenges, a feedback control system is implemented to maintain optimal cavity conditions, and the impact of gas pressure variations on laser stability is examined. Additionally, the study proposes an improved optical configuration by placing the metallic mesh outside the vacuum chamber to simplify alignment and improve beam quality. These advancements contribute to more reliable FIR laser systems for diagnosing electron turbulence in tokamak plasmas, ultimately supporting the development of efficient fusion reactors. </w:delText>
        </w:r>
        <w:r w:rsidR="001D7F6E" w:rsidDel="00BD1E50">
          <w:delText>Future work will focus on using a Brewster window for the FIR output to ensure the system always operates at optimized reflection.</w:delText>
        </w:r>
      </w:del>
    </w:p>
    <w:p w14:paraId="3BE9C490" w14:textId="7DA22D1C" w:rsidR="00BB36AB" w:rsidRDefault="00BB36AB" w:rsidP="001D47BE">
      <w:pPr>
        <w:rPr>
          <w:b/>
        </w:rPr>
      </w:pPr>
    </w:p>
    <w:p w14:paraId="51A98D06" w14:textId="7093F0C6" w:rsidR="00F7572B" w:rsidRDefault="00F7572B" w:rsidP="001D47BE">
      <w:pPr>
        <w:rPr>
          <w:b/>
        </w:rPr>
      </w:pPr>
    </w:p>
    <w:p w14:paraId="7688D4B6" w14:textId="7A5542D3" w:rsidR="00F7572B" w:rsidRDefault="00F7572B" w:rsidP="001D47BE">
      <w:pPr>
        <w:rPr>
          <w:b/>
        </w:rPr>
      </w:pPr>
    </w:p>
    <w:p w14:paraId="33F18A78" w14:textId="77777777" w:rsidR="00F7572B" w:rsidRPr="006A51F9" w:rsidRDefault="00F7572B" w:rsidP="001D47BE">
      <w:pPr>
        <w:rPr>
          <w:b/>
        </w:rPr>
      </w:pPr>
    </w:p>
    <w:p w14:paraId="122699C3" w14:textId="77777777" w:rsidR="00AD3096" w:rsidRPr="00BB36AB" w:rsidRDefault="00AD3096">
      <w:pPr>
        <w:rPr>
          <w:b/>
        </w:rPr>
      </w:pPr>
      <w:r w:rsidRPr="00BB36AB">
        <w:rPr>
          <w:b/>
        </w:rPr>
        <w:t>Reference:</w:t>
      </w:r>
    </w:p>
    <w:p w14:paraId="6DE59252" w14:textId="77777777" w:rsidR="00164522" w:rsidRDefault="00AD3096">
      <w:pPr>
        <w:rPr>
          <w:rFonts w:ascii="Arial" w:hAnsi="Arial" w:cs="Arial"/>
          <w:color w:val="222222"/>
          <w:sz w:val="20"/>
          <w:szCs w:val="20"/>
          <w:shd w:val="clear" w:color="auto" w:fill="FFFFFF"/>
        </w:rPr>
      </w:pPr>
      <w:r>
        <w:lastRenderedPageBreak/>
        <w:t>1</w:t>
      </w:r>
      <w:r w:rsidR="00701FF4">
        <w:t>.</w:t>
      </w:r>
      <w:r>
        <w:rPr>
          <w:rFonts w:ascii="Arial" w:hAnsi="Arial" w:cs="Arial"/>
          <w:color w:val="222222"/>
          <w:sz w:val="20"/>
          <w:szCs w:val="20"/>
          <w:shd w:val="clear" w:color="auto" w:fill="FFFFFF"/>
        </w:rPr>
        <w:t>Qi, Lei. "Energy transfer of trapped electron turbulence in tokamak fusion plasmas." </w:t>
      </w:r>
      <w:r>
        <w:rPr>
          <w:rFonts w:ascii="Arial" w:hAnsi="Arial" w:cs="Arial"/>
          <w:i/>
          <w:iCs/>
          <w:color w:val="222222"/>
          <w:sz w:val="20"/>
          <w:szCs w:val="20"/>
          <w:shd w:val="clear" w:color="auto" w:fill="FFFFFF"/>
        </w:rPr>
        <w:t>Scientific Reports</w:t>
      </w:r>
      <w:r>
        <w:rPr>
          <w:rFonts w:ascii="Arial" w:hAnsi="Arial" w:cs="Arial"/>
          <w:color w:val="222222"/>
          <w:sz w:val="20"/>
          <w:szCs w:val="20"/>
          <w:shd w:val="clear" w:color="auto" w:fill="FFFFFF"/>
        </w:rPr>
        <w:t> 12.1 (2022): 5042.</w:t>
      </w:r>
    </w:p>
    <w:p w14:paraId="1B2B54BE" w14:textId="77777777" w:rsidR="0068290E" w:rsidRDefault="0068290E">
      <w:pPr>
        <w:rPr>
          <w:rFonts w:ascii="Arial" w:hAnsi="Arial" w:cs="Arial"/>
          <w:color w:val="222222"/>
          <w:sz w:val="20"/>
          <w:szCs w:val="20"/>
          <w:shd w:val="clear" w:color="auto" w:fill="FFFFFF"/>
        </w:rPr>
      </w:pPr>
      <w:r>
        <w:t>2</w:t>
      </w:r>
      <w:r w:rsidR="00701FF4">
        <w:t>.</w:t>
      </w:r>
      <w:r>
        <w:rPr>
          <w:rFonts w:ascii="Arial" w:hAnsi="Arial" w:cs="Arial"/>
          <w:color w:val="222222"/>
          <w:sz w:val="20"/>
          <w:szCs w:val="20"/>
          <w:shd w:val="clear" w:color="auto" w:fill="FFFFFF"/>
        </w:rPr>
        <w:t>Barchfeld, Robert Adam. </w:t>
      </w:r>
      <w:r w:rsidR="00E90F0D">
        <w:rPr>
          <w:rFonts w:ascii="Arial" w:hAnsi="Arial" w:cs="Arial"/>
          <w:color w:val="222222"/>
          <w:sz w:val="20"/>
          <w:szCs w:val="20"/>
          <w:shd w:val="clear" w:color="auto" w:fill="FFFFFF"/>
        </w:rPr>
        <w:t>“</w:t>
      </w:r>
      <w:r>
        <w:rPr>
          <w:rFonts w:ascii="Arial" w:hAnsi="Arial" w:cs="Arial"/>
          <w:i/>
          <w:iCs/>
          <w:color w:val="222222"/>
          <w:sz w:val="20"/>
          <w:szCs w:val="20"/>
          <w:shd w:val="clear" w:color="auto" w:fill="FFFFFF"/>
        </w:rPr>
        <w:t>Development of Laser Based Plasma Diagnostics for Fusion Research on NSTX-U</w:t>
      </w:r>
      <w:r w:rsidR="00E90F0D">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2017.</w:t>
      </w:r>
    </w:p>
    <w:p w14:paraId="685EC7BA" w14:textId="77777777" w:rsidR="00E90F0D" w:rsidRDefault="00E90F0D">
      <w:pPr>
        <w:rPr>
          <w:rFonts w:ascii="Arial" w:hAnsi="Arial" w:cs="Arial"/>
          <w:color w:val="222222"/>
          <w:sz w:val="20"/>
          <w:szCs w:val="20"/>
          <w:shd w:val="clear" w:color="auto" w:fill="FFFFFF"/>
        </w:rPr>
      </w:pPr>
      <w:r>
        <w:t>3</w:t>
      </w:r>
      <w:r w:rsidR="00701FF4">
        <w:t>.</w:t>
      </w:r>
      <w:r>
        <w:rPr>
          <w:rFonts w:ascii="Arial" w:hAnsi="Arial" w:cs="Arial"/>
          <w:color w:val="222222"/>
          <w:sz w:val="20"/>
          <w:szCs w:val="20"/>
          <w:shd w:val="clear" w:color="auto" w:fill="FFFFFF"/>
        </w:rPr>
        <w:t>Domier, C. W. “A poloidal high-k scattering system for NSTX-U”. </w:t>
      </w:r>
      <w:r>
        <w:rPr>
          <w:rFonts w:ascii="Arial" w:hAnsi="Arial" w:cs="Arial"/>
          <w:i/>
          <w:iCs/>
          <w:color w:val="222222"/>
          <w:sz w:val="20"/>
          <w:szCs w:val="20"/>
          <w:shd w:val="clear" w:color="auto" w:fill="FFFFFF"/>
        </w:rPr>
        <w:t>Journal of Instrumentation</w:t>
      </w:r>
      <w:r>
        <w:rPr>
          <w:rFonts w:ascii="Arial" w:hAnsi="Arial" w:cs="Arial"/>
          <w:color w:val="222222"/>
          <w:sz w:val="20"/>
          <w:szCs w:val="20"/>
          <w:shd w:val="clear" w:color="auto" w:fill="FFFFFF"/>
        </w:rPr>
        <w:t> 17.01 (2022): C01018.</w:t>
      </w:r>
    </w:p>
    <w:p w14:paraId="17210815" w14:textId="77777777" w:rsidR="00E90F0D" w:rsidRDefault="00E90F0D">
      <w:r>
        <w:t>4:</w:t>
      </w:r>
      <w:r w:rsidRPr="00E90F0D">
        <w:t xml:space="preserve"> Liu, </w:t>
      </w:r>
      <w:proofErr w:type="spellStart"/>
      <w:r w:rsidRPr="00E90F0D">
        <w:t>Xianzi</w:t>
      </w:r>
      <w:proofErr w:type="spellEnd"/>
      <w:r w:rsidRPr="00E90F0D">
        <w:t>, et al. "Quasi-optical beam tracing module development for millimeter-wave high-wavenumber collective scattering on the NSTX-U and EAST tokamaks." Fusion Engineering and Design 212 (2025): 114826.</w:t>
      </w:r>
    </w:p>
    <w:p w14:paraId="693FDB7A" w14:textId="77777777" w:rsidR="00BB36AB" w:rsidRDefault="00BB36AB">
      <w:pPr>
        <w:rPr>
          <w:rFonts w:ascii="Arial" w:hAnsi="Arial" w:cs="Arial"/>
          <w:color w:val="222222"/>
          <w:sz w:val="20"/>
          <w:szCs w:val="20"/>
          <w:shd w:val="clear" w:color="auto" w:fill="FFFFFF"/>
        </w:rPr>
      </w:pPr>
      <w:r>
        <w:t>5</w:t>
      </w:r>
      <w:r w:rsidR="00701FF4">
        <w:t>.</w:t>
      </w:r>
      <w:r>
        <w:rPr>
          <w:rFonts w:ascii="Arial" w:hAnsi="Arial" w:cs="Arial"/>
          <w:color w:val="222222"/>
          <w:sz w:val="20"/>
          <w:szCs w:val="20"/>
          <w:shd w:val="clear" w:color="auto" w:fill="FFFFFF"/>
        </w:rPr>
        <w:t xml:space="preserve">Liu, </w:t>
      </w:r>
      <w:proofErr w:type="spellStart"/>
      <w:r>
        <w:rPr>
          <w:rFonts w:ascii="Arial" w:hAnsi="Arial" w:cs="Arial"/>
          <w:color w:val="222222"/>
          <w:sz w:val="20"/>
          <w:szCs w:val="20"/>
          <w:shd w:val="clear" w:color="auto" w:fill="FFFFFF"/>
        </w:rPr>
        <w:t>Xianzi</w:t>
      </w:r>
      <w:proofErr w:type="spellEnd"/>
      <w:r>
        <w:rPr>
          <w:rFonts w:ascii="Arial" w:hAnsi="Arial" w:cs="Arial"/>
          <w:color w:val="222222"/>
          <w:sz w:val="20"/>
          <w:szCs w:val="20"/>
          <w:shd w:val="clear" w:color="auto" w:fill="FFFFFF"/>
        </w:rPr>
        <w:t>, et al. "The National Spherical Torus Experiment-Upgrade poloidal high-k scattering system pitch angle design modifications." </w:t>
      </w:r>
      <w:r>
        <w:rPr>
          <w:rFonts w:ascii="Arial" w:hAnsi="Arial" w:cs="Arial"/>
          <w:i/>
          <w:iCs/>
          <w:color w:val="222222"/>
          <w:sz w:val="20"/>
          <w:szCs w:val="20"/>
          <w:shd w:val="clear" w:color="auto" w:fill="FFFFFF"/>
        </w:rPr>
        <w:t>Review of Scientific Instruments</w:t>
      </w:r>
      <w:r>
        <w:rPr>
          <w:rFonts w:ascii="Arial" w:hAnsi="Arial" w:cs="Arial"/>
          <w:color w:val="222222"/>
          <w:sz w:val="20"/>
          <w:szCs w:val="20"/>
          <w:shd w:val="clear" w:color="auto" w:fill="FFFFFF"/>
        </w:rPr>
        <w:t> 93.10 (2022).</w:t>
      </w:r>
    </w:p>
    <w:p w14:paraId="51D3CCF5" w14:textId="77777777" w:rsidR="00BB36AB" w:rsidRDefault="00BB36AB">
      <w:pPr>
        <w:rPr>
          <w:rFonts w:ascii="Arial" w:hAnsi="Arial" w:cs="Arial"/>
          <w:color w:val="222222"/>
          <w:sz w:val="20"/>
          <w:szCs w:val="20"/>
          <w:shd w:val="clear" w:color="auto" w:fill="FFFFFF"/>
        </w:rPr>
      </w:pPr>
      <w:r>
        <w:t>6.</w:t>
      </w:r>
      <w:r w:rsidRPr="00BB36AB">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Dangoisse</w:t>
      </w:r>
      <w:proofErr w:type="spellEnd"/>
      <w:r>
        <w:rPr>
          <w:rFonts w:ascii="Arial" w:hAnsi="Arial" w:cs="Arial"/>
          <w:color w:val="222222"/>
          <w:sz w:val="20"/>
          <w:szCs w:val="20"/>
          <w:shd w:val="clear" w:color="auto" w:fill="FFFFFF"/>
        </w:rPr>
        <w:t>, D., and P. Glorieux. "The optically pumped formic acid laser." </w:t>
      </w:r>
      <w:r>
        <w:rPr>
          <w:rFonts w:ascii="Arial" w:hAnsi="Arial" w:cs="Arial"/>
          <w:i/>
          <w:iCs/>
          <w:color w:val="222222"/>
          <w:sz w:val="20"/>
          <w:szCs w:val="20"/>
          <w:shd w:val="clear" w:color="auto" w:fill="FFFFFF"/>
        </w:rPr>
        <w:t>Reviews of Infrared and Millimeter Waves: Volume 2 Optically Pumped Far-</w:t>
      </w:r>
      <w:proofErr w:type="spellStart"/>
      <w:r>
        <w:rPr>
          <w:rFonts w:ascii="Arial" w:hAnsi="Arial" w:cs="Arial"/>
          <w:i/>
          <w:iCs/>
          <w:color w:val="222222"/>
          <w:sz w:val="20"/>
          <w:szCs w:val="20"/>
          <w:shd w:val="clear" w:color="auto" w:fill="FFFFFF"/>
        </w:rPr>
        <w:t>Infared</w:t>
      </w:r>
      <w:proofErr w:type="spellEnd"/>
      <w:r>
        <w:rPr>
          <w:rFonts w:ascii="Arial" w:hAnsi="Arial" w:cs="Arial"/>
          <w:i/>
          <w:iCs/>
          <w:color w:val="222222"/>
          <w:sz w:val="20"/>
          <w:szCs w:val="20"/>
          <w:shd w:val="clear" w:color="auto" w:fill="FFFFFF"/>
        </w:rPr>
        <w:t xml:space="preserve"> Laser</w:t>
      </w:r>
      <w:r>
        <w:rPr>
          <w:rFonts w:ascii="Arial" w:hAnsi="Arial" w:cs="Arial"/>
          <w:color w:val="222222"/>
          <w:sz w:val="20"/>
          <w:szCs w:val="20"/>
          <w:shd w:val="clear" w:color="auto" w:fill="FFFFFF"/>
        </w:rPr>
        <w:t>. Boston, MA: Springer US, 1984. 429-465.</w:t>
      </w:r>
    </w:p>
    <w:p w14:paraId="456AB396" w14:textId="77777777" w:rsidR="00BB36AB" w:rsidRDefault="00BB36AB">
      <w:pPr>
        <w:rPr>
          <w:rFonts w:ascii="Arial" w:hAnsi="Arial" w:cs="Arial"/>
          <w:color w:val="222222"/>
          <w:sz w:val="20"/>
          <w:szCs w:val="20"/>
          <w:shd w:val="clear" w:color="auto" w:fill="FFFFFF"/>
        </w:rPr>
      </w:pPr>
      <w:r>
        <w:t>7</w:t>
      </w:r>
      <w:r>
        <w:rPr>
          <w:rFonts w:hint="eastAsia"/>
        </w:rPr>
        <w:t>.</w:t>
      </w:r>
      <w:r>
        <w:rPr>
          <w:rFonts w:ascii="Arial" w:hAnsi="Arial" w:cs="Arial"/>
          <w:color w:val="222222"/>
          <w:sz w:val="20"/>
          <w:szCs w:val="20"/>
          <w:shd w:val="clear" w:color="auto" w:fill="FFFFFF"/>
        </w:rPr>
        <w:t xml:space="preserve">Jacobsson, </w:t>
      </w:r>
      <w:proofErr w:type="spellStart"/>
      <w:r>
        <w:rPr>
          <w:rFonts w:ascii="Arial" w:hAnsi="Arial" w:cs="Arial"/>
          <w:color w:val="222222"/>
          <w:sz w:val="20"/>
          <w:szCs w:val="20"/>
          <w:shd w:val="clear" w:color="auto" w:fill="FFFFFF"/>
        </w:rPr>
        <w:t>Stellan</w:t>
      </w:r>
      <w:proofErr w:type="spellEnd"/>
      <w:r>
        <w:rPr>
          <w:rFonts w:ascii="Arial" w:hAnsi="Arial" w:cs="Arial"/>
          <w:color w:val="222222"/>
          <w:sz w:val="20"/>
          <w:szCs w:val="20"/>
          <w:shd w:val="clear" w:color="auto" w:fill="FFFFFF"/>
        </w:rPr>
        <w:t>. "Optically pumped far infrared lasers." </w:t>
      </w:r>
      <w:r>
        <w:rPr>
          <w:rFonts w:ascii="Arial" w:hAnsi="Arial" w:cs="Arial"/>
          <w:i/>
          <w:iCs/>
          <w:color w:val="222222"/>
          <w:sz w:val="20"/>
          <w:szCs w:val="20"/>
          <w:shd w:val="clear" w:color="auto" w:fill="FFFFFF"/>
        </w:rPr>
        <w:t>Infrared physics</w:t>
      </w:r>
      <w:r>
        <w:rPr>
          <w:rFonts w:ascii="Arial" w:hAnsi="Arial" w:cs="Arial"/>
          <w:color w:val="222222"/>
          <w:sz w:val="20"/>
          <w:szCs w:val="20"/>
          <w:shd w:val="clear" w:color="auto" w:fill="FFFFFF"/>
        </w:rPr>
        <w:t> 29.5 (1989): 853-874.</w:t>
      </w:r>
    </w:p>
    <w:p w14:paraId="29786081" w14:textId="77777777" w:rsidR="00313CA0" w:rsidRPr="00475B3F" w:rsidRDefault="00701FF4">
      <w:pPr>
        <w:rPr>
          <w:rFonts w:ascii="Arial" w:hAnsi="Arial" w:cs="Arial"/>
          <w:color w:val="222222"/>
          <w:sz w:val="20"/>
          <w:szCs w:val="20"/>
          <w:shd w:val="clear" w:color="auto" w:fill="FFFFFF"/>
        </w:rPr>
      </w:pPr>
      <w:r>
        <w:t>8.</w:t>
      </w:r>
      <w:r w:rsidRPr="00701FF4">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Mukhopadhyay, </w:t>
      </w:r>
      <w:proofErr w:type="spellStart"/>
      <w:r>
        <w:rPr>
          <w:rFonts w:ascii="Arial" w:hAnsi="Arial" w:cs="Arial"/>
          <w:color w:val="222222"/>
          <w:sz w:val="20"/>
          <w:szCs w:val="20"/>
          <w:shd w:val="clear" w:color="auto" w:fill="FFFFFF"/>
        </w:rPr>
        <w:t>Indranath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Shyam</w:t>
      </w:r>
      <w:proofErr w:type="spellEnd"/>
      <w:r>
        <w:rPr>
          <w:rFonts w:ascii="Arial" w:hAnsi="Arial" w:cs="Arial"/>
          <w:color w:val="222222"/>
          <w:sz w:val="20"/>
          <w:szCs w:val="20"/>
          <w:shd w:val="clear" w:color="auto" w:fill="FFFFFF"/>
        </w:rPr>
        <w:t xml:space="preserve"> Singh. "Optically pumped far infrared molecular lasers: molecular and application aspects." </w:t>
      </w:r>
      <w:proofErr w:type="spellStart"/>
      <w:r>
        <w:rPr>
          <w:rFonts w:ascii="Arial" w:hAnsi="Arial" w:cs="Arial"/>
          <w:i/>
          <w:iCs/>
          <w:color w:val="222222"/>
          <w:sz w:val="20"/>
          <w:szCs w:val="20"/>
          <w:shd w:val="clear" w:color="auto" w:fill="FFFFFF"/>
        </w:rPr>
        <w:t>Spectrochimica</w:t>
      </w:r>
      <w:proofErr w:type="spellEnd"/>
      <w:r>
        <w:rPr>
          <w:rFonts w:ascii="Arial" w:hAnsi="Arial" w:cs="Arial"/>
          <w:i/>
          <w:iCs/>
          <w:color w:val="222222"/>
          <w:sz w:val="20"/>
          <w:szCs w:val="20"/>
          <w:shd w:val="clear" w:color="auto" w:fill="FFFFFF"/>
        </w:rPr>
        <w:t xml:space="preserve"> Acta Part A: Molecular and Biomolecular Spectroscopy</w:t>
      </w:r>
      <w:r>
        <w:rPr>
          <w:rFonts w:ascii="Arial" w:hAnsi="Arial" w:cs="Arial"/>
          <w:color w:val="222222"/>
          <w:sz w:val="20"/>
          <w:szCs w:val="20"/>
          <w:shd w:val="clear" w:color="auto" w:fill="FFFFFF"/>
        </w:rPr>
        <w:t> 54.3 (1998): 395-410.</w:t>
      </w:r>
    </w:p>
    <w:p w14:paraId="0A1AF4A2" w14:textId="77777777" w:rsidR="00313CA0" w:rsidRDefault="00475B3F">
      <w:r>
        <w:t>9</w:t>
      </w:r>
      <w:r w:rsidR="00313CA0">
        <w:t>.</w:t>
      </w:r>
      <w:r w:rsidR="00313CA0" w:rsidRPr="00313CA0">
        <w:rPr>
          <w:rFonts w:ascii="Arial" w:hAnsi="Arial" w:cs="Arial"/>
          <w:color w:val="222222"/>
          <w:sz w:val="20"/>
          <w:szCs w:val="20"/>
          <w:shd w:val="clear" w:color="auto" w:fill="FFFFFF"/>
        </w:rPr>
        <w:t xml:space="preserve"> </w:t>
      </w:r>
      <w:r w:rsidR="00313CA0">
        <w:rPr>
          <w:rFonts w:ascii="Arial" w:hAnsi="Arial" w:cs="Arial"/>
          <w:color w:val="222222"/>
          <w:sz w:val="20"/>
          <w:szCs w:val="20"/>
          <w:shd w:val="clear" w:color="auto" w:fill="FFFFFF"/>
        </w:rPr>
        <w:t xml:space="preserve">Deng, </w:t>
      </w:r>
      <w:proofErr w:type="spellStart"/>
      <w:r w:rsidR="00313CA0">
        <w:rPr>
          <w:rFonts w:ascii="Arial" w:hAnsi="Arial" w:cs="Arial"/>
          <w:color w:val="222222"/>
          <w:sz w:val="20"/>
          <w:szCs w:val="20"/>
          <w:shd w:val="clear" w:color="auto" w:fill="FFFFFF"/>
        </w:rPr>
        <w:t>Bihe</w:t>
      </w:r>
      <w:proofErr w:type="spellEnd"/>
      <w:r w:rsidR="00313CA0">
        <w:rPr>
          <w:rFonts w:ascii="Arial" w:hAnsi="Arial" w:cs="Arial"/>
          <w:color w:val="222222"/>
          <w:sz w:val="20"/>
          <w:szCs w:val="20"/>
          <w:shd w:val="clear" w:color="auto" w:fill="FFFFFF"/>
        </w:rPr>
        <w:t>, et al. "Innovative high-gain optically pumped far-infrared laser." </w:t>
      </w:r>
      <w:r w:rsidR="00313CA0">
        <w:rPr>
          <w:rFonts w:ascii="Arial" w:hAnsi="Arial" w:cs="Arial"/>
          <w:i/>
          <w:iCs/>
          <w:color w:val="222222"/>
          <w:sz w:val="20"/>
          <w:szCs w:val="20"/>
          <w:shd w:val="clear" w:color="auto" w:fill="FFFFFF"/>
        </w:rPr>
        <w:t>Applied Optics</w:t>
      </w:r>
      <w:r w:rsidR="00313CA0">
        <w:rPr>
          <w:rFonts w:ascii="Arial" w:hAnsi="Arial" w:cs="Arial"/>
          <w:color w:val="222222"/>
          <w:sz w:val="20"/>
          <w:szCs w:val="20"/>
          <w:shd w:val="clear" w:color="auto" w:fill="FFFFFF"/>
        </w:rPr>
        <w:t> 55.21 (2016): 5580-5584.</w:t>
      </w:r>
    </w:p>
    <w:sectPr w:rsidR="00313CA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Yilun Zhu" w:date="2025-02-26T02:07:00Z" w:initials="YZ">
    <w:p w14:paraId="452FC741" w14:textId="77777777" w:rsidR="004C0136" w:rsidRDefault="004C0136" w:rsidP="004C0136">
      <w:r>
        <w:rPr>
          <w:rStyle w:val="CommentReference"/>
        </w:rPr>
        <w:annotationRef/>
      </w:r>
      <w:r>
        <w:rPr>
          <w:color w:val="000000"/>
          <w:sz w:val="20"/>
          <w:szCs w:val="20"/>
        </w:rPr>
        <w:t>Need a better title</w:t>
      </w:r>
    </w:p>
  </w:comment>
  <w:comment w:id="26" w:author="mmwave" w:date="2025-03-08T16:39:00Z" w:initials="m">
    <w:p w14:paraId="4AADD586" w14:textId="5F4E588E" w:rsidR="008227D1" w:rsidRDefault="008227D1">
      <w:pPr>
        <w:pStyle w:val="CommentText"/>
      </w:pPr>
      <w:r>
        <w:rPr>
          <w:rStyle w:val="CommentReference"/>
        </w:rPr>
        <w:annotationRef/>
      </w:r>
      <w:r>
        <w:rPr>
          <w:noProof/>
        </w:rPr>
        <w:t>Yes,I will add the testing results in next week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2FC741" w15:done="0"/>
  <w15:commentEx w15:paraId="4AADD5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54FFFB" w16cex:dateUtc="2025-02-26T07: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2FC741" w16cid:durableId="0854FFFB"/>
  <w16cid:commentId w16cid:paraId="4AADD586" w16cid:durableId="2B76F12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66C57"/>
    <w:multiLevelType w:val="hybridMultilevel"/>
    <w:tmpl w:val="8E0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445BA7"/>
    <w:multiLevelType w:val="hybridMultilevel"/>
    <w:tmpl w:val="C29ED994"/>
    <w:lvl w:ilvl="0" w:tplc="02083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mwave">
    <w15:presenceInfo w15:providerId="None" w15:userId="mmwave"/>
  </w15:person>
  <w15:person w15:author="Yilun Zhu">
    <w15:presenceInfo w15:providerId="AD" w15:userId="S::amzhu@ucdavis.edu::9203d1d5-3650-41a7-9578-0b31582554bb"/>
  </w15:person>
  <w15:person w15:author="Jon Dannenberg">
    <w15:presenceInfo w15:providerId="Windows Live" w15:userId="9a8fff8b357959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22"/>
    <w:rsid w:val="0000388B"/>
    <w:rsid w:val="00012BB7"/>
    <w:rsid w:val="00017622"/>
    <w:rsid w:val="00032149"/>
    <w:rsid w:val="000523BB"/>
    <w:rsid w:val="00053FD3"/>
    <w:rsid w:val="00092E01"/>
    <w:rsid w:val="000E7BDE"/>
    <w:rsid w:val="00115D34"/>
    <w:rsid w:val="00136011"/>
    <w:rsid w:val="0014018D"/>
    <w:rsid w:val="0014238E"/>
    <w:rsid w:val="00161E56"/>
    <w:rsid w:val="00164522"/>
    <w:rsid w:val="00173D52"/>
    <w:rsid w:val="0018351F"/>
    <w:rsid w:val="001A6036"/>
    <w:rsid w:val="001B03A2"/>
    <w:rsid w:val="001B51AF"/>
    <w:rsid w:val="001B75A7"/>
    <w:rsid w:val="001C232F"/>
    <w:rsid w:val="001C4798"/>
    <w:rsid w:val="001D298A"/>
    <w:rsid w:val="001D47BE"/>
    <w:rsid w:val="001D7F6E"/>
    <w:rsid w:val="001E7086"/>
    <w:rsid w:val="001F0985"/>
    <w:rsid w:val="00217B83"/>
    <w:rsid w:val="00237EA7"/>
    <w:rsid w:val="00284547"/>
    <w:rsid w:val="0029209C"/>
    <w:rsid w:val="002A38DC"/>
    <w:rsid w:val="002B3EC9"/>
    <w:rsid w:val="002D6958"/>
    <w:rsid w:val="002E6C59"/>
    <w:rsid w:val="00311E74"/>
    <w:rsid w:val="00313CA0"/>
    <w:rsid w:val="00327EFE"/>
    <w:rsid w:val="003418C2"/>
    <w:rsid w:val="00352884"/>
    <w:rsid w:val="00364891"/>
    <w:rsid w:val="003724D9"/>
    <w:rsid w:val="003738A5"/>
    <w:rsid w:val="003778BF"/>
    <w:rsid w:val="00377FF5"/>
    <w:rsid w:val="0038144B"/>
    <w:rsid w:val="003814F8"/>
    <w:rsid w:val="003973B7"/>
    <w:rsid w:val="003B421E"/>
    <w:rsid w:val="003D0FA3"/>
    <w:rsid w:val="004051B8"/>
    <w:rsid w:val="00407EAC"/>
    <w:rsid w:val="004111D7"/>
    <w:rsid w:val="0041437C"/>
    <w:rsid w:val="00421170"/>
    <w:rsid w:val="00424D7B"/>
    <w:rsid w:val="00426997"/>
    <w:rsid w:val="00443BD7"/>
    <w:rsid w:val="00447C27"/>
    <w:rsid w:val="00451443"/>
    <w:rsid w:val="00455930"/>
    <w:rsid w:val="00475B3F"/>
    <w:rsid w:val="004801A3"/>
    <w:rsid w:val="004917E1"/>
    <w:rsid w:val="00496062"/>
    <w:rsid w:val="004A2911"/>
    <w:rsid w:val="004B60C4"/>
    <w:rsid w:val="004B67CF"/>
    <w:rsid w:val="004C0136"/>
    <w:rsid w:val="004D0E0E"/>
    <w:rsid w:val="004D617B"/>
    <w:rsid w:val="004E1F20"/>
    <w:rsid w:val="004E20B2"/>
    <w:rsid w:val="00514A6E"/>
    <w:rsid w:val="00517788"/>
    <w:rsid w:val="00530348"/>
    <w:rsid w:val="00534C8E"/>
    <w:rsid w:val="00545383"/>
    <w:rsid w:val="00552F2B"/>
    <w:rsid w:val="00591E76"/>
    <w:rsid w:val="005A0FEC"/>
    <w:rsid w:val="005B3B8E"/>
    <w:rsid w:val="005C5E3A"/>
    <w:rsid w:val="005E46F8"/>
    <w:rsid w:val="005E7032"/>
    <w:rsid w:val="005F16B3"/>
    <w:rsid w:val="00605230"/>
    <w:rsid w:val="00605AC7"/>
    <w:rsid w:val="00624F13"/>
    <w:rsid w:val="00635E55"/>
    <w:rsid w:val="006433DD"/>
    <w:rsid w:val="00644A4E"/>
    <w:rsid w:val="006654CB"/>
    <w:rsid w:val="00676C41"/>
    <w:rsid w:val="0068290E"/>
    <w:rsid w:val="006863E6"/>
    <w:rsid w:val="00693724"/>
    <w:rsid w:val="006A51F9"/>
    <w:rsid w:val="006D57BE"/>
    <w:rsid w:val="006E43A8"/>
    <w:rsid w:val="006F36DD"/>
    <w:rsid w:val="006F530A"/>
    <w:rsid w:val="007009B4"/>
    <w:rsid w:val="00701FF4"/>
    <w:rsid w:val="00704817"/>
    <w:rsid w:val="00704921"/>
    <w:rsid w:val="0073010F"/>
    <w:rsid w:val="0074013E"/>
    <w:rsid w:val="00756841"/>
    <w:rsid w:val="007776E6"/>
    <w:rsid w:val="00783585"/>
    <w:rsid w:val="007A3154"/>
    <w:rsid w:val="007B2496"/>
    <w:rsid w:val="007B25F2"/>
    <w:rsid w:val="007B2B04"/>
    <w:rsid w:val="007B3FFA"/>
    <w:rsid w:val="007D52F9"/>
    <w:rsid w:val="0080210B"/>
    <w:rsid w:val="008227D1"/>
    <w:rsid w:val="00842F23"/>
    <w:rsid w:val="008432C8"/>
    <w:rsid w:val="008462C2"/>
    <w:rsid w:val="00860792"/>
    <w:rsid w:val="0089043D"/>
    <w:rsid w:val="008B00CB"/>
    <w:rsid w:val="008C0741"/>
    <w:rsid w:val="008D1B50"/>
    <w:rsid w:val="008D3AC7"/>
    <w:rsid w:val="008D65B4"/>
    <w:rsid w:val="008D6D36"/>
    <w:rsid w:val="008E2B35"/>
    <w:rsid w:val="008F5E87"/>
    <w:rsid w:val="00917057"/>
    <w:rsid w:val="00925BCA"/>
    <w:rsid w:val="009405B4"/>
    <w:rsid w:val="00962649"/>
    <w:rsid w:val="00972E01"/>
    <w:rsid w:val="00976287"/>
    <w:rsid w:val="009825E2"/>
    <w:rsid w:val="00993C29"/>
    <w:rsid w:val="0099480D"/>
    <w:rsid w:val="009B0D8C"/>
    <w:rsid w:val="009C1A0F"/>
    <w:rsid w:val="009C67BE"/>
    <w:rsid w:val="009D0B5A"/>
    <w:rsid w:val="009D406B"/>
    <w:rsid w:val="00A130CD"/>
    <w:rsid w:val="00A321C1"/>
    <w:rsid w:val="00A36382"/>
    <w:rsid w:val="00A41483"/>
    <w:rsid w:val="00A41B2C"/>
    <w:rsid w:val="00A52F92"/>
    <w:rsid w:val="00A6144D"/>
    <w:rsid w:val="00A661C1"/>
    <w:rsid w:val="00A85ED9"/>
    <w:rsid w:val="00A97BC6"/>
    <w:rsid w:val="00AA0068"/>
    <w:rsid w:val="00AA1741"/>
    <w:rsid w:val="00AA7FC8"/>
    <w:rsid w:val="00AB2C7D"/>
    <w:rsid w:val="00AB5201"/>
    <w:rsid w:val="00AD27C5"/>
    <w:rsid w:val="00AD3096"/>
    <w:rsid w:val="00AF3A62"/>
    <w:rsid w:val="00B03119"/>
    <w:rsid w:val="00B12549"/>
    <w:rsid w:val="00B1470A"/>
    <w:rsid w:val="00B171E5"/>
    <w:rsid w:val="00B30B96"/>
    <w:rsid w:val="00B61040"/>
    <w:rsid w:val="00BB36AB"/>
    <w:rsid w:val="00BC7BD4"/>
    <w:rsid w:val="00BD1E50"/>
    <w:rsid w:val="00BF5E14"/>
    <w:rsid w:val="00BF74DD"/>
    <w:rsid w:val="00C00534"/>
    <w:rsid w:val="00C15653"/>
    <w:rsid w:val="00C42107"/>
    <w:rsid w:val="00C508B8"/>
    <w:rsid w:val="00C50B91"/>
    <w:rsid w:val="00C749E7"/>
    <w:rsid w:val="00C84DE9"/>
    <w:rsid w:val="00C92A6E"/>
    <w:rsid w:val="00CA1424"/>
    <w:rsid w:val="00CB0829"/>
    <w:rsid w:val="00CD181F"/>
    <w:rsid w:val="00CE0AC0"/>
    <w:rsid w:val="00CE1CAB"/>
    <w:rsid w:val="00D247E0"/>
    <w:rsid w:val="00D349B9"/>
    <w:rsid w:val="00D34E00"/>
    <w:rsid w:val="00D35649"/>
    <w:rsid w:val="00D36666"/>
    <w:rsid w:val="00D44D87"/>
    <w:rsid w:val="00D63CD3"/>
    <w:rsid w:val="00D66E09"/>
    <w:rsid w:val="00DA11FB"/>
    <w:rsid w:val="00DA664E"/>
    <w:rsid w:val="00DB35E5"/>
    <w:rsid w:val="00DD313A"/>
    <w:rsid w:val="00DF4151"/>
    <w:rsid w:val="00E01533"/>
    <w:rsid w:val="00E14F92"/>
    <w:rsid w:val="00E27906"/>
    <w:rsid w:val="00E539FB"/>
    <w:rsid w:val="00E5595D"/>
    <w:rsid w:val="00E765CF"/>
    <w:rsid w:val="00E90F0D"/>
    <w:rsid w:val="00E94B9D"/>
    <w:rsid w:val="00E95131"/>
    <w:rsid w:val="00EA6295"/>
    <w:rsid w:val="00EB29B9"/>
    <w:rsid w:val="00EE257B"/>
    <w:rsid w:val="00F21F93"/>
    <w:rsid w:val="00F307C8"/>
    <w:rsid w:val="00F553E2"/>
    <w:rsid w:val="00F64214"/>
    <w:rsid w:val="00F7572B"/>
    <w:rsid w:val="00F87E8D"/>
    <w:rsid w:val="00FA707E"/>
    <w:rsid w:val="00FB6EAD"/>
    <w:rsid w:val="00FC36FD"/>
    <w:rsid w:val="00FD121D"/>
    <w:rsid w:val="00FD38D7"/>
    <w:rsid w:val="00FE2B72"/>
    <w:rsid w:val="00FF23FA"/>
    <w:rsid w:val="00FF2E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DA760"/>
  <w15:chartTrackingRefBased/>
  <w15:docId w15:val="{9E23CE7C-AD29-4757-B6FD-EA8EC0FB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6382"/>
    <w:pPr>
      <w:ind w:firstLine="28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4522"/>
    <w:pPr>
      <w:spacing w:before="240" w:after="60"/>
      <w:jc w:val="center"/>
      <w:outlineLvl w:val="0"/>
    </w:pPr>
    <w:rPr>
      <w:rFonts w:asciiTheme="majorHAnsi" w:eastAsiaTheme="majorEastAsia" w:hAnsiTheme="majorHAnsi" w:cs="Times New Roman"/>
      <w:b/>
      <w:bCs/>
      <w:kern w:val="28"/>
      <w:sz w:val="32"/>
      <w:szCs w:val="32"/>
    </w:rPr>
  </w:style>
  <w:style w:type="character" w:customStyle="1" w:styleId="TitleChar">
    <w:name w:val="Title Char"/>
    <w:basedOn w:val="DefaultParagraphFont"/>
    <w:link w:val="Title"/>
    <w:uiPriority w:val="10"/>
    <w:rsid w:val="00164522"/>
    <w:rPr>
      <w:rFonts w:asciiTheme="majorHAnsi" w:eastAsiaTheme="majorEastAsia" w:hAnsiTheme="majorHAnsi" w:cs="Times New Roman"/>
      <w:b/>
      <w:bCs/>
      <w:kern w:val="28"/>
      <w:sz w:val="32"/>
      <w:szCs w:val="32"/>
    </w:rPr>
  </w:style>
  <w:style w:type="character" w:styleId="PlaceholderText">
    <w:name w:val="Placeholder Text"/>
    <w:basedOn w:val="DefaultParagraphFont"/>
    <w:uiPriority w:val="99"/>
    <w:semiHidden/>
    <w:rsid w:val="00C00534"/>
    <w:rPr>
      <w:color w:val="808080"/>
    </w:rPr>
  </w:style>
  <w:style w:type="paragraph" w:styleId="Caption">
    <w:name w:val="caption"/>
    <w:basedOn w:val="Normal"/>
    <w:next w:val="Normal"/>
    <w:uiPriority w:val="35"/>
    <w:unhideWhenUsed/>
    <w:qFormat/>
    <w:rsid w:val="00F64214"/>
    <w:pPr>
      <w:spacing w:after="200" w:line="240" w:lineRule="auto"/>
    </w:pPr>
    <w:rPr>
      <w:i/>
      <w:iCs/>
      <w:color w:val="44546A" w:themeColor="text2"/>
      <w:sz w:val="18"/>
      <w:szCs w:val="18"/>
    </w:rPr>
  </w:style>
  <w:style w:type="paragraph" w:styleId="ListParagraph">
    <w:name w:val="List Paragraph"/>
    <w:basedOn w:val="Normal"/>
    <w:uiPriority w:val="34"/>
    <w:qFormat/>
    <w:rsid w:val="002A38DC"/>
    <w:pPr>
      <w:ind w:left="720"/>
      <w:contextualSpacing/>
    </w:pPr>
  </w:style>
  <w:style w:type="character" w:customStyle="1" w:styleId="katex-mathml">
    <w:name w:val="katex-mathml"/>
    <w:basedOn w:val="DefaultParagraphFont"/>
    <w:rsid w:val="005B3B8E"/>
  </w:style>
  <w:style w:type="character" w:customStyle="1" w:styleId="mord">
    <w:name w:val="mord"/>
    <w:basedOn w:val="DefaultParagraphFont"/>
    <w:rsid w:val="005B3B8E"/>
  </w:style>
  <w:style w:type="character" w:customStyle="1" w:styleId="vlist-s">
    <w:name w:val="vlist-s"/>
    <w:basedOn w:val="DefaultParagraphFont"/>
    <w:rsid w:val="005B3B8E"/>
  </w:style>
  <w:style w:type="paragraph" w:styleId="Revision">
    <w:name w:val="Revision"/>
    <w:hidden/>
    <w:uiPriority w:val="99"/>
    <w:semiHidden/>
    <w:rsid w:val="00D34E00"/>
    <w:pPr>
      <w:spacing w:after="0" w:line="240" w:lineRule="auto"/>
    </w:pPr>
  </w:style>
  <w:style w:type="character" w:styleId="CommentReference">
    <w:name w:val="annotation reference"/>
    <w:basedOn w:val="DefaultParagraphFont"/>
    <w:uiPriority w:val="99"/>
    <w:semiHidden/>
    <w:unhideWhenUsed/>
    <w:rsid w:val="000523BB"/>
    <w:rPr>
      <w:sz w:val="16"/>
      <w:szCs w:val="16"/>
    </w:rPr>
  </w:style>
  <w:style w:type="paragraph" w:styleId="CommentText">
    <w:name w:val="annotation text"/>
    <w:basedOn w:val="Normal"/>
    <w:link w:val="CommentTextChar"/>
    <w:uiPriority w:val="99"/>
    <w:semiHidden/>
    <w:unhideWhenUsed/>
    <w:rsid w:val="000523BB"/>
    <w:pPr>
      <w:spacing w:line="240" w:lineRule="auto"/>
    </w:pPr>
    <w:rPr>
      <w:sz w:val="20"/>
      <w:szCs w:val="20"/>
    </w:rPr>
  </w:style>
  <w:style w:type="character" w:customStyle="1" w:styleId="CommentTextChar">
    <w:name w:val="Comment Text Char"/>
    <w:basedOn w:val="DefaultParagraphFont"/>
    <w:link w:val="CommentText"/>
    <w:uiPriority w:val="99"/>
    <w:semiHidden/>
    <w:rsid w:val="000523BB"/>
    <w:rPr>
      <w:sz w:val="20"/>
      <w:szCs w:val="20"/>
    </w:rPr>
  </w:style>
  <w:style w:type="paragraph" w:styleId="CommentSubject">
    <w:name w:val="annotation subject"/>
    <w:basedOn w:val="CommentText"/>
    <w:next w:val="CommentText"/>
    <w:link w:val="CommentSubjectChar"/>
    <w:uiPriority w:val="99"/>
    <w:semiHidden/>
    <w:unhideWhenUsed/>
    <w:rsid w:val="000523BB"/>
    <w:rPr>
      <w:b/>
      <w:bCs/>
    </w:rPr>
  </w:style>
  <w:style w:type="character" w:customStyle="1" w:styleId="CommentSubjectChar">
    <w:name w:val="Comment Subject Char"/>
    <w:basedOn w:val="CommentTextChar"/>
    <w:link w:val="CommentSubject"/>
    <w:uiPriority w:val="99"/>
    <w:semiHidden/>
    <w:rsid w:val="000523BB"/>
    <w:rPr>
      <w:b/>
      <w:bCs/>
      <w:sz w:val="20"/>
      <w:szCs w:val="20"/>
    </w:rPr>
  </w:style>
  <w:style w:type="paragraph" w:styleId="BalloonText">
    <w:name w:val="Balloon Text"/>
    <w:basedOn w:val="Normal"/>
    <w:link w:val="BalloonTextChar"/>
    <w:uiPriority w:val="99"/>
    <w:semiHidden/>
    <w:unhideWhenUsed/>
    <w:rsid w:val="00B147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7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85900">
      <w:bodyDiv w:val="1"/>
      <w:marLeft w:val="0"/>
      <w:marRight w:val="0"/>
      <w:marTop w:val="0"/>
      <w:marBottom w:val="0"/>
      <w:divBdr>
        <w:top w:val="none" w:sz="0" w:space="0" w:color="auto"/>
        <w:left w:val="none" w:sz="0" w:space="0" w:color="auto"/>
        <w:bottom w:val="none" w:sz="0" w:space="0" w:color="auto"/>
        <w:right w:val="none" w:sz="0" w:space="0" w:color="auto"/>
      </w:divBdr>
    </w:div>
    <w:div w:id="201288398">
      <w:bodyDiv w:val="1"/>
      <w:marLeft w:val="0"/>
      <w:marRight w:val="0"/>
      <w:marTop w:val="0"/>
      <w:marBottom w:val="0"/>
      <w:divBdr>
        <w:top w:val="none" w:sz="0" w:space="0" w:color="auto"/>
        <w:left w:val="none" w:sz="0" w:space="0" w:color="auto"/>
        <w:bottom w:val="none" w:sz="0" w:space="0" w:color="auto"/>
        <w:right w:val="none" w:sz="0" w:space="0" w:color="auto"/>
      </w:divBdr>
    </w:div>
    <w:div w:id="1115707580">
      <w:bodyDiv w:val="1"/>
      <w:marLeft w:val="0"/>
      <w:marRight w:val="0"/>
      <w:marTop w:val="0"/>
      <w:marBottom w:val="0"/>
      <w:divBdr>
        <w:top w:val="none" w:sz="0" w:space="0" w:color="auto"/>
        <w:left w:val="none" w:sz="0" w:space="0" w:color="auto"/>
        <w:bottom w:val="none" w:sz="0" w:space="0" w:color="auto"/>
        <w:right w:val="none" w:sz="0" w:space="0" w:color="auto"/>
      </w:divBdr>
    </w:div>
    <w:div w:id="1319462827">
      <w:bodyDiv w:val="1"/>
      <w:marLeft w:val="0"/>
      <w:marRight w:val="0"/>
      <w:marTop w:val="0"/>
      <w:marBottom w:val="0"/>
      <w:divBdr>
        <w:top w:val="none" w:sz="0" w:space="0" w:color="auto"/>
        <w:left w:val="none" w:sz="0" w:space="0" w:color="auto"/>
        <w:bottom w:val="none" w:sz="0" w:space="0" w:color="auto"/>
        <w:right w:val="none" w:sz="0" w:space="0" w:color="auto"/>
      </w:divBdr>
    </w:div>
    <w:div w:id="1464039218">
      <w:bodyDiv w:val="1"/>
      <w:marLeft w:val="0"/>
      <w:marRight w:val="0"/>
      <w:marTop w:val="0"/>
      <w:marBottom w:val="0"/>
      <w:divBdr>
        <w:top w:val="none" w:sz="0" w:space="0" w:color="auto"/>
        <w:left w:val="none" w:sz="0" w:space="0" w:color="auto"/>
        <w:bottom w:val="none" w:sz="0" w:space="0" w:color="auto"/>
        <w:right w:val="none" w:sz="0" w:space="0" w:color="auto"/>
      </w:divBdr>
    </w:div>
    <w:div w:id="1546092243">
      <w:bodyDiv w:val="1"/>
      <w:marLeft w:val="0"/>
      <w:marRight w:val="0"/>
      <w:marTop w:val="0"/>
      <w:marBottom w:val="0"/>
      <w:divBdr>
        <w:top w:val="none" w:sz="0" w:space="0" w:color="auto"/>
        <w:left w:val="none" w:sz="0" w:space="0" w:color="auto"/>
        <w:bottom w:val="none" w:sz="0" w:space="0" w:color="auto"/>
        <w:right w:val="none" w:sz="0" w:space="0" w:color="auto"/>
      </w:divBdr>
    </w:div>
    <w:div w:id="2019309298">
      <w:bodyDiv w:val="1"/>
      <w:marLeft w:val="0"/>
      <w:marRight w:val="0"/>
      <w:marTop w:val="0"/>
      <w:marBottom w:val="0"/>
      <w:divBdr>
        <w:top w:val="none" w:sz="0" w:space="0" w:color="auto"/>
        <w:left w:val="none" w:sz="0" w:space="0" w:color="auto"/>
        <w:bottom w:val="none" w:sz="0" w:space="0" w:color="auto"/>
        <w:right w:val="none" w:sz="0" w:space="0" w:color="auto"/>
      </w:divBdr>
    </w:div>
    <w:div w:id="207481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microsoft.com/office/2018/08/relationships/commentsExtensible" Target="commentsExtensi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BA7D8-AFB9-4DBC-8BD8-532F6A482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5289</Words>
  <Characters>30153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35372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mmwave</dc:creator>
  <cp:keywords/>
  <dc:description/>
  <cp:lastModifiedBy>mmwave</cp:lastModifiedBy>
  <cp:revision>3</cp:revision>
  <dcterms:created xsi:type="dcterms:W3CDTF">2025-06-15T11:29:00Z</dcterms:created>
  <dcterms:modified xsi:type="dcterms:W3CDTF">2025-06-15T20:45:00Z</dcterms:modified>
</cp:coreProperties>
</file>