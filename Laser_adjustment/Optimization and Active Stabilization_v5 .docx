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CDED0A0"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r w:rsidR="004F1D49" w:rsidRPr="004F1D49">
        <w:rPr>
          <w:bCs/>
          <w:sz w:val="24"/>
          <w:szCs w:val="24"/>
          <w:vertAlign w:val="superscript"/>
        </w:rPr>
        <w:t>1</w:t>
      </w:r>
      <w:r w:rsidR="004F1D49">
        <w:rPr>
          <w:bCs/>
          <w:sz w:val="24"/>
          <w:szCs w:val="24"/>
        </w:rPr>
        <w:t xml:space="preserve">, </w:t>
      </w:r>
      <w:r>
        <w:rPr>
          <w:bCs/>
          <w:sz w:val="24"/>
          <w:szCs w:val="24"/>
        </w:rPr>
        <w:t xml:space="preserve">Neville </w:t>
      </w:r>
      <w:proofErr w:type="spellStart"/>
      <w:r>
        <w:rPr>
          <w:bCs/>
          <w:sz w:val="24"/>
          <w:szCs w:val="24"/>
        </w:rPr>
        <w:t>Luhmann</w:t>
      </w:r>
      <w:proofErr w:type="spellEnd"/>
      <w:r>
        <w:rPr>
          <w:bCs/>
          <w:sz w:val="24"/>
          <w:szCs w:val="24"/>
        </w:rPr>
        <w:t>,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0B1B9A84"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del w:id="2" w:author="mmwave" w:date="2025-07-09T00:21:00Z">
        <w:r w:rsidRPr="005541EC" w:rsidDel="004C0598">
          <w:rPr>
            <w:bCs/>
            <w:i/>
            <w:iCs/>
            <w:sz w:val="24"/>
            <w:szCs w:val="24"/>
          </w:rPr>
          <w:delText>08543</w:delText>
        </w:r>
      </w:del>
      <w:ins w:id="3" w:author="mmwave" w:date="2025-07-09T00:21:00Z">
        <w:r w:rsidR="004C0598" w:rsidRPr="005541EC">
          <w:rPr>
            <w:bCs/>
            <w:i/>
            <w:iCs/>
            <w:sz w:val="24"/>
            <w:szCs w:val="24"/>
          </w:rPr>
          <w:t>0854</w:t>
        </w:r>
        <w:r w:rsidR="004C0598">
          <w:rPr>
            <w:bCs/>
            <w:i/>
            <w:iCs/>
            <w:sz w:val="24"/>
            <w:szCs w:val="24"/>
          </w:rPr>
          <w:t>0</w:t>
        </w:r>
      </w:ins>
    </w:p>
    <w:p w14:paraId="00D00470" w14:textId="77777777" w:rsidR="00B91178" w:rsidRDefault="00087E2C">
      <w:pPr>
        <w:ind w:firstLine="0"/>
        <w:rPr>
          <w:b/>
        </w:rPr>
      </w:pPr>
      <w:r>
        <w:rPr>
          <w:b/>
        </w:rPr>
        <w:t>Abstract</w:t>
      </w:r>
    </w:p>
    <w:p w14:paraId="4746EA9E" w14:textId="00E749FB" w:rsidR="00B91178" w:rsidRDefault="00087E2C">
      <w:pPr>
        <w:jc w:val="both"/>
      </w:pPr>
      <w:bookmarkStart w:id="4" w:name="_heading=h.b9vhaankmd09" w:colFirst="0" w:colLast="0"/>
      <w:bookmarkEnd w:id="4"/>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w:t>
      </w:r>
      <w:commentRangeStart w:id="5"/>
      <w:r>
        <w:t xml:space="preserve">The sensitivity of FIR beam intensity </w:t>
      </w:r>
      <w:commentRangeEnd w:id="5"/>
      <w:r w:rsidR="00F317C7">
        <w:rPr>
          <w:rStyle w:val="CommentReference"/>
        </w:rPr>
        <w:commentReference w:id="5"/>
      </w:r>
      <w:r>
        <w:t xml:space="preserve">to pump gas pressure and thermal expansion is investigated, revealing that even a 1 </w:t>
      </w:r>
      <w:proofErr w:type="spellStart"/>
      <w:r>
        <w:t>μm</w:t>
      </w:r>
      <w:proofErr w:type="spellEnd"/>
      <w:r>
        <w:t xml:space="preserve"> cavity expansion can significantly </w:t>
      </w:r>
      <w:commentRangeStart w:id="6"/>
      <w:commentRangeStart w:id="7"/>
      <w:r>
        <w:t>degrade output power stability</w:t>
      </w:r>
      <w:ins w:id="8" w:author="mmwave" w:date="2025-07-08T11:34:00Z">
        <w:r w:rsidR="007C16D9">
          <w:t xml:space="preserve"> </w:t>
        </w:r>
      </w:ins>
      <w:ins w:id="9" w:author="mmwave" w:date="2025-07-08T23:58:00Z">
        <w:r w:rsidR="002B5CE0">
          <w:t xml:space="preserve">to </w:t>
        </w:r>
        <w:r w:rsidR="002B5CE0">
          <w:t>about two-thirds of its original value</w:t>
        </w:r>
      </w:ins>
      <w:r>
        <w:t xml:space="preserve">. </w:t>
      </w:r>
      <w:commentRangeEnd w:id="6"/>
      <w:r w:rsidR="00F317C7">
        <w:rPr>
          <w:rStyle w:val="CommentReference"/>
        </w:rPr>
        <w:commentReference w:id="6"/>
      </w:r>
      <w:commentRangeEnd w:id="7"/>
      <w:r w:rsidR="007C16D9">
        <w:rPr>
          <w:rStyle w:val="CommentReference"/>
        </w:rPr>
        <w:commentReference w:id="7"/>
      </w:r>
      <w:r>
        <w:t>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09F9D73A" w14:textId="7F956B30" w:rsidR="005541EC" w:rsidRDefault="00087E2C">
      <w:pPr>
        <w:jc w:val="both"/>
      </w:pPr>
      <w:r>
        <w:t>Transport is one of the</w:t>
      </w:r>
      <w:r w:rsidR="004F1D49">
        <w:t xml:space="preserve"> top-level</w:t>
      </w:r>
      <w:r>
        <w:t xml:space="preserve"> research topics in fusion plasma physics. In experiments conducted on the NSTX device, electron-scale transport has been observed to exceed neoclassical transport predictions by a significant margin </w:t>
      </w:r>
      <w:r w:rsidRPr="00F55156">
        <w:rPr>
          <w:highlight w:val="yellow"/>
        </w:rPr>
        <w:t>[ref].</w:t>
      </w:r>
      <w:r>
        <w:t xml:space="preserve"> This elevated transport can lead to substantial particle and thermal losses, ultimately degrading plasma confinement. Consequently, understanding and controlling electron dynamics is critical for the successful operation of tokamaks. The NSTX-U device</w:t>
      </w:r>
      <w:r w:rsidR="005541EC" w:rsidRPr="00F55156">
        <w:rPr>
          <w:highlight w:val="yellow"/>
        </w:rPr>
        <w:t>[ref]</w:t>
      </w:r>
      <w:r w:rsidRPr="00F55156">
        <w:rPr>
          <w:highlight w:val="yellow"/>
        </w:rPr>
        <w:t>,</w:t>
      </w:r>
      <w:r>
        <w:t xml:space="preserve"> with its distinctive high-beta and low-collisionality conditions, provides an ideal platform for investigating electron-scale turbulence. </w:t>
      </w:r>
      <w:commentRangeStart w:id="10"/>
      <w:commentRangeStart w:id="11"/>
      <w:r>
        <w:t xml:space="preserve">This </w:t>
      </w:r>
      <w:del w:id="12" w:author="mmwave" w:date="2025-07-08T11:44:00Z">
        <w:r w:rsidDel="00002E0D">
          <w:delText xml:space="preserve">study </w:delText>
        </w:r>
      </w:del>
      <w:ins w:id="13" w:author="mmwave" w:date="2025-07-09T00:21:00Z">
        <w:r w:rsidR="00F36662">
          <w:t>t</w:t>
        </w:r>
      </w:ins>
      <w:ins w:id="14" w:author="mmwave" w:date="2025-07-08T11:44:00Z">
        <w:r w:rsidR="00002E0D">
          <w:t xml:space="preserve">okamak </w:t>
        </w:r>
      </w:ins>
      <w:ins w:id="15" w:author="mmwave" w:date="2025-07-08T11:45:00Z">
        <w:r w:rsidR="00002E0D">
          <w:t>device</w:t>
        </w:r>
      </w:ins>
      <w:ins w:id="16" w:author="mmwave" w:date="2025-07-08T11:44:00Z">
        <w:r w:rsidR="00002E0D">
          <w:t xml:space="preserve"> </w:t>
        </w:r>
      </w:ins>
      <w:r>
        <w:t>will systematically explore how turbulence characteristics vary with essential parameters such as collisionality, the q-profile, and E</w:t>
      </w:r>
      <w:r w:rsidR="005541EC">
        <w:t xml:space="preserve"> </w:t>
      </w:r>
      <w:r>
        <w:t>×</w:t>
      </w:r>
      <w:r w:rsidR="005541EC">
        <w:t xml:space="preserve"> </w:t>
      </w:r>
      <w:r>
        <w:t xml:space="preserve">B shear, aiming to identify the mechanisms that govern confinement scaling. </w:t>
      </w:r>
      <w:commentRangeEnd w:id="10"/>
      <w:r w:rsidR="00F55156">
        <w:rPr>
          <w:rStyle w:val="CommentReference"/>
        </w:rPr>
        <w:commentReference w:id="10"/>
      </w:r>
      <w:bookmarkStart w:id="17" w:name="_GoBack"/>
      <w:bookmarkEnd w:id="17"/>
      <w:commentRangeEnd w:id="11"/>
      <w:r w:rsidR="00002E0D">
        <w:rPr>
          <w:rStyle w:val="CommentReference"/>
        </w:rPr>
        <w:commentReference w:id="11"/>
      </w:r>
    </w:p>
    <w:p w14:paraId="1E7759A2" w14:textId="572191AF" w:rsidR="00B91178" w:rsidRPr="005541EC" w:rsidRDefault="00087E2C" w:rsidP="005541EC">
      <w:pPr>
        <w:jc w:val="both"/>
        <w:rPr>
          <w:rFonts w:eastAsia="Calibri"/>
        </w:rPr>
      </w:pPr>
      <w:r>
        <w:t xml:space="preserve">An essential diagnostics system </w:t>
      </w:r>
      <w:commentRangeStart w:id="18"/>
      <w:commentRangeStart w:id="19"/>
      <w:commentRangeStart w:id="20"/>
      <w:r>
        <w:t xml:space="preserve">in this investigation </w:t>
      </w:r>
      <w:commentRangeEnd w:id="18"/>
      <w:r w:rsidR="00F55156">
        <w:rPr>
          <w:rStyle w:val="CommentReference"/>
        </w:rPr>
        <w:commentReference w:id="18"/>
      </w:r>
      <w:commentRangeEnd w:id="19"/>
      <w:r w:rsidR="002F7B34">
        <w:rPr>
          <w:rStyle w:val="CommentReference"/>
        </w:rPr>
        <w:commentReference w:id="19"/>
      </w:r>
      <w:commentRangeEnd w:id="20"/>
      <w:r w:rsidR="002F7B34">
        <w:rPr>
          <w:rStyle w:val="CommentReference"/>
        </w:rPr>
        <w:commentReference w:id="20"/>
      </w:r>
      <w:r>
        <w:t>is the 693 GHz, 8-channel millimeter-wave poloidal scattering system</w:t>
      </w:r>
      <w:r w:rsidR="005541EC" w:rsidRPr="00F55156">
        <w:rPr>
          <w:highlight w:val="yellow"/>
        </w:rPr>
        <w:t>[ref]</w:t>
      </w:r>
      <w:r w:rsidRPr="00F55156">
        <w:rPr>
          <w:highlight w:val="yellow"/>
        </w:rPr>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xml:space="preserve">. This capability enables comprehensive coverage of the predicted electron temperature gradient </w:t>
      </w:r>
      <w:commentRangeStart w:id="21"/>
      <w:r>
        <w:t>(ETG)</w:t>
      </w:r>
      <w:commentRangeEnd w:id="21"/>
      <w:r w:rsidR="00E94030">
        <w:rPr>
          <w:rStyle w:val="CommentReference"/>
        </w:rPr>
        <w:commentReference w:id="21"/>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5541EC">
        <w:rPr>
          <w:rFonts w:eastAsia="Calibri" w:hint="eastAsia"/>
        </w:rPr>
        <w:t xml:space="preserve"> </w:t>
      </w:r>
      <w:commentRangeStart w:id="22"/>
      <w:r w:rsidR="005541EC" w:rsidRPr="00F55156">
        <w:rPr>
          <w:rFonts w:eastAsia="Calibri" w:hint="eastAsia"/>
          <w:highlight w:val="yellow"/>
        </w:rPr>
        <w:t>[refs]</w:t>
      </w:r>
      <w:commentRangeEnd w:id="22"/>
      <w:r w:rsidR="00F55156">
        <w:rPr>
          <w:rStyle w:val="CommentReference"/>
        </w:rPr>
        <w:commentReference w:id="22"/>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5541EC">
        <w:rPr>
          <w:rFonts w:eastAsia="Calibri"/>
        </w:rPr>
        <w:t>ragne</w:t>
      </w:r>
      <w:r w:rsidR="005541EC" w:rsidRPr="005541EC">
        <w:rPr>
          <w:rFonts w:eastAsia="Calibri"/>
        </w:rPr>
        <w:t>.</w:t>
      </w:r>
      <w:r w:rsidR="005541EC">
        <w:rPr>
          <w:rFonts w:eastAsia="Calibri" w:hint="eastAsia"/>
        </w:rPr>
        <w:t xml:space="preserve"> </w:t>
      </w:r>
      <w:r>
        <w:t xml:space="preserve">The system utilizes an optically pumped far-infrared (FIR) laser with formic acid (HCOOH) vapor serving as the gain medium. It is pumped by a 150 W CO₂ laser operating on the 9R20 line (9.27 </w:t>
      </w:r>
      <w:proofErr w:type="spellStart"/>
      <w:r>
        <w:t>μm</w:t>
      </w:r>
      <w:proofErr w:type="spellEnd"/>
      <w:r>
        <w:t xml:space="preserve">), which drives rotational transitions to generate the 693 GHz FIR signal. The output beam is coupled into a waveguide and directed to the launch optics, where adjustable mirrors allow precise beam steering for various measurement configurations. </w:t>
      </w:r>
      <w:r w:rsidR="00C51FD6" w:rsidRPr="00C51FD6">
        <w:lastRenderedPageBreak/>
        <w:t>Compared to millimeter-wave diagnostics</w:t>
      </w:r>
      <w:commentRangeStart w:id="23"/>
      <w:r w:rsidR="00F55156" w:rsidRPr="00F55156">
        <w:rPr>
          <w:rFonts w:hint="eastAsia"/>
          <w:highlight w:val="yellow"/>
        </w:rPr>
        <w:t>[ref]</w:t>
      </w:r>
      <w:r w:rsidR="00C51FD6" w:rsidRPr="00C51FD6">
        <w:t>,</w:t>
      </w:r>
      <w:commentRangeEnd w:id="23"/>
      <w:r w:rsidR="00F55156">
        <w:rPr>
          <w:rStyle w:val="CommentReference"/>
        </w:rPr>
        <w:commentReference w:id="23"/>
      </w:r>
      <w:r w:rsidR="00C51FD6" w:rsidRPr="00C51FD6">
        <w:t xml:space="preserve"> laser-aided diagnostics involve more complex optical systems, necessitating finer adjustments and stricter maintenance requirements.</w:t>
      </w:r>
      <w:r w:rsidR="00C51FD6">
        <w:rPr>
          <w:rFonts w:hint="eastAsia"/>
        </w:rPr>
        <w:t xml:space="preserve"> </w:t>
      </w:r>
      <w:r>
        <w:t xml:space="preserve">Maintaining a high-quality Gaussian beam profile is </w:t>
      </w:r>
      <w:r w:rsidR="005541EC">
        <w:t xml:space="preserve">essentially required </w:t>
      </w:r>
      <w:r>
        <w:t>for efficient waveguide coupling</w:t>
      </w:r>
      <w:r w:rsidR="009309AC">
        <w:rPr>
          <w:rFonts w:hint="eastAsia"/>
        </w:rPr>
        <w:t xml:space="preserve"> </w:t>
      </w:r>
      <w:r w:rsidR="009309AC" w:rsidRPr="00F55156">
        <w:rPr>
          <w:rFonts w:hint="eastAsia"/>
          <w:highlight w:val="yellow"/>
        </w:rPr>
        <w:t>[ref]</w:t>
      </w:r>
      <w:r>
        <w:t xml:space="preserve">. This depends sensitively on the precise alignment of FIR cavity components, including perforated </w:t>
      </w:r>
      <w:commentRangeStart w:id="24"/>
      <w:commentRangeStart w:id="25"/>
      <w:r>
        <w:t>copper mirrors, mesh grids, and dielectric wafers.</w:t>
      </w:r>
      <w:commentRangeEnd w:id="24"/>
      <w:r w:rsidR="00F55156">
        <w:rPr>
          <w:rStyle w:val="CommentReference"/>
        </w:rPr>
        <w:commentReference w:id="24"/>
      </w:r>
      <w:commentRangeEnd w:id="25"/>
      <w:r w:rsidR="002F7B34">
        <w:rPr>
          <w:rStyle w:val="CommentReference"/>
        </w:rPr>
        <w:commentReference w:id="25"/>
      </w:r>
      <w:r>
        <w:t xml:space="preserve"> Even minor misalignments (as small as 0.1°) can significantly degrade the output beam quality. Additionally, heat from the CO₂ laser can alter the length of the FIR laser cavity, resulting in a drop in output power. </w:t>
      </w:r>
      <w:commentRangeStart w:id="26"/>
      <w:commentRangeStart w:id="27"/>
      <w:r>
        <w:t>This work addresses these challenges by developing a repeatable alignment methodology and identifying the key factors that govern beam patterns and power optimization in FIR systems.</w:t>
      </w:r>
    </w:p>
    <w:p w14:paraId="63B64EF3" w14:textId="0C820DC9" w:rsidR="00B91178" w:rsidRDefault="00087E2C">
      <w:pPr>
        <w:jc w:val="both"/>
      </w:pPr>
      <w:r>
        <w:t xml:space="preserve">This paper focuses on optimizing the performance of a 693 GHz far-infrared (FIR) laser through precision optics alignment and cavity length feedback control. </w:t>
      </w:r>
      <w:commentRangeEnd w:id="26"/>
      <w:r w:rsidR="00F55156">
        <w:rPr>
          <w:rStyle w:val="CommentReference"/>
        </w:rPr>
        <w:commentReference w:id="26"/>
      </w:r>
      <w:commentRangeEnd w:id="27"/>
      <w:r w:rsidR="00161E19">
        <w:rPr>
          <w:rStyle w:val="CommentReference"/>
        </w:rPr>
        <w:commentReference w:id="27"/>
      </w:r>
      <w:commentRangeStart w:id="28"/>
      <w:commentRangeStart w:id="29"/>
      <w:del w:id="30" w:author="mmwave" w:date="2025-07-08T12:07:00Z">
        <w:r w:rsidDel="00CE23E0">
          <w:delText>The system</w:delText>
        </w:r>
      </w:del>
      <w:del w:id="31" w:author="mmwave" w:date="2025-07-08T12:06:00Z">
        <w:r w:rsidDel="00161E19">
          <w:delText xml:space="preserve"> is </w:delText>
        </w:r>
      </w:del>
      <w:del w:id="32" w:author="mmwave" w:date="2025-07-08T12:07:00Z">
        <w:r w:rsidDel="00CE23E0">
          <w:delText xml:space="preserve">driven by a CO₂ pump laser, </w:delText>
        </w:r>
      </w:del>
      <w:del w:id="33" w:author="mmwave" w:date="2025-07-08T12:06:00Z">
        <w:r w:rsidDel="00161E19">
          <w:delText xml:space="preserve">and its output </w:delText>
        </w:r>
      </w:del>
      <w:del w:id="34" w:author="mmwave" w:date="2025-07-08T12:07:00Z">
        <w:r w:rsidDel="00CE23E0">
          <w:delText>beam quality is important for high poloidal wavenumber scattering diagnostics</w:delText>
        </w:r>
      </w:del>
      <w:r>
        <w:t>.</w:t>
      </w:r>
      <w:ins w:id="35" w:author="mmwave" w:date="2025-07-08T12:07:00Z">
        <w:r w:rsidR="00CE23E0" w:rsidRPr="00CE23E0">
          <w:t xml:space="preserve"> </w:t>
        </w:r>
        <w:r w:rsidR="00CE23E0">
          <w:t>The beam quality of the FIR laser system, which is driven by a CO₂ pump laser, is important for high poloidal wavenumber scattering diagnostics.</w:t>
        </w:r>
      </w:ins>
      <w:r>
        <w:t xml:space="preserve"> </w:t>
      </w:r>
      <w:commentRangeEnd w:id="28"/>
      <w:r w:rsidR="00F55156">
        <w:rPr>
          <w:rStyle w:val="CommentReference"/>
        </w:rPr>
        <w:commentReference w:id="28"/>
      </w:r>
      <w:commentRangeEnd w:id="29"/>
      <w:r w:rsidR="00CE23E0">
        <w:rPr>
          <w:rStyle w:val="CommentReference"/>
        </w:rPr>
        <w:commentReference w:id="29"/>
      </w:r>
      <w:r>
        <w:t xml:space="preserve">Section 2 reviews the FIR laser setup, while Sec. 3 presents beam </w:t>
      </w:r>
      <w:r w:rsidR="009309AC">
        <w:t>profile</w:t>
      </w:r>
      <w:r>
        <w:t xml:space="preserve"> optimization by optics alignment. Sec</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6110A4C6" w:rsidR="00B91178" w:rsidRDefault="00087E2C">
      <w:pPr>
        <w:jc w:val="both"/>
      </w:pPr>
      <w:r>
        <w:t xml:space="preserve">The 693 GHz far-infrared </w:t>
      </w:r>
      <w:del w:id="36" w:author="Xiaoliang Li" w:date="2025-07-07T17:07:00Z">
        <w:r w:rsidDel="00E94030">
          <w:delText>(FIR)</w:delText>
        </w:r>
      </w:del>
      <w:r>
        <w:t xml:space="preserve"> laser serves as the launch beam source for the NSTX-U high-k scattering diagnostics. This laser is optically pumped by a 150 W CO₂ laser with a linearly polarized beam. The CO₂ laser beam is injected into the FIR laser cavity, which is filled with formic acid </w:t>
      </w:r>
      <w:del w:id="37" w:author="Xiaoliang Li" w:date="2025-07-07T17:07:00Z">
        <w:r w:rsidDel="00E94030">
          <w:delText xml:space="preserve">(HCOOH) </w:delText>
        </w:r>
      </w:del>
      <w:r>
        <w:t>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14:paraId="22C2F37E" w14:textId="56F31D0E"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del w:id="38" w:author="Xiaoliang Li" w:date="2025-07-07T17:07:00Z">
        <w:r w:rsidRPr="009309AC" w:rsidDel="00E94030">
          <w:rPr>
            <w:i/>
            <w:color w:val="44546A"/>
            <w:sz w:val="18"/>
            <w:szCs w:val="18"/>
          </w:rPr>
          <w:delText>2</w:delText>
        </w:r>
      </w:del>
      <w:ins w:id="39" w:author="Xiaoliang Li" w:date="2025-07-07T17:07:00Z">
        <w:r w:rsidR="00E94030">
          <w:rPr>
            <w:rFonts w:hint="eastAsia"/>
            <w:i/>
            <w:color w:val="44546A"/>
            <w:sz w:val="18"/>
            <w:szCs w:val="18"/>
          </w:rPr>
          <w:t>right</w:t>
        </w:r>
      </w:ins>
      <w:r w:rsidRPr="009309AC">
        <w:rPr>
          <w:i/>
          <w:color w:val="44546A"/>
          <w:sz w:val="18"/>
          <w:szCs w:val="18"/>
        </w:rPr>
        <w:t>) The laser system setup in the laboratory</w:t>
      </w:r>
      <w:ins w:id="40" w:author="Xiaoliang Li" w:date="2025-07-07T17:07:00Z">
        <w:r w:rsidR="00E94030">
          <w:rPr>
            <w:rFonts w:hint="eastAsia"/>
            <w:i/>
            <w:color w:val="44546A"/>
            <w:sz w:val="18"/>
            <w:szCs w:val="18"/>
          </w:rPr>
          <w:t>.</w:t>
        </w:r>
      </w:ins>
    </w:p>
    <w:p w14:paraId="3571A96F" w14:textId="1ADD7387"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ins w:id="41" w:author="Xiaoliang Li" w:date="2025-07-07T17:09:00Z">
        <w:r w:rsidR="00E94030" w:rsidRPr="00E94030">
          <w:rPr>
            <w:highlight w:val="yellow"/>
            <w:rPrChange w:id="42" w:author="Xiaoliang Li" w:date="2025-07-07T17:09:00Z">
              <w:rPr/>
            </w:rPrChange>
          </w:rPr>
          <w:t>[ref]</w:t>
        </w:r>
      </w:ins>
      <w:r w:rsidRPr="00E94030">
        <w:rPr>
          <w:highlight w:val="yellow"/>
          <w:rPrChange w:id="43" w:author="Xiaoliang Li" w:date="2025-07-07T17:09:00Z">
            <w:rPr/>
          </w:rPrChange>
        </w:rPr>
        <w:t>.</w:t>
      </w:r>
      <w:r>
        <w:t xml:space="preserve"> The system employs Brewster windows to enforce </w:t>
      </w:r>
      <w:commentRangeStart w:id="44"/>
      <w:commentRangeStart w:id="45"/>
      <w:r>
        <w:t xml:space="preserve">P-polarization </w:t>
      </w:r>
      <w:commentRangeEnd w:id="44"/>
      <w:r w:rsidR="00E94030">
        <w:rPr>
          <w:rStyle w:val="CommentReference"/>
        </w:rPr>
        <w:commentReference w:id="44"/>
      </w:r>
      <w:commentRangeEnd w:id="45"/>
      <w:r w:rsidR="00CE23E0">
        <w:rPr>
          <w:rStyle w:val="CommentReference"/>
        </w:rPr>
        <w:commentReference w:id="45"/>
      </w:r>
      <w:r>
        <w:t xml:space="preserve">(100% transmission) while suppressing S-polarization through </w:t>
      </w:r>
      <w:r>
        <w:lastRenderedPageBreak/>
        <w:t xml:space="preserve">reflection and absorption. Wavelength selection is achieved via a tunable diffraction grating, which together with the output coupler's </w:t>
      </w:r>
      <w:proofErr w:type="spellStart"/>
      <w:r>
        <w:t>ZnSe</w:t>
      </w:r>
      <w:proofErr w:type="spellEnd"/>
      <w:r>
        <w:t xml:space="preserve"> mirror (60% reflectivity at 10 </w:t>
      </w:r>
      <w:proofErr w:type="spellStart"/>
      <w:r>
        <w:t>μm</w:t>
      </w:r>
      <w:proofErr w:type="spellEnd"/>
      <w:r>
        <w:t>)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9"/>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46" w:name="_heading=h.cky4jcpsgutv" w:colFirst="0" w:colLast="0"/>
      <w:bookmarkEnd w:id="46"/>
      <w:r>
        <w:rPr>
          <w:i/>
          <w:color w:val="44546A"/>
          <w:sz w:val="18"/>
          <w:szCs w:val="18"/>
        </w:rPr>
        <w:t>Figure 2. Schematic of the CO₂ laser. The main components include the output coupler, Brewster windows, diffraction grating, and laser cavity waveguide.</w:t>
      </w:r>
    </w:p>
    <w:p w14:paraId="647DC763" w14:textId="1EBE6EB9" w:rsidR="00B91178" w:rsidRDefault="00087E2C">
      <w:pPr>
        <w:jc w:val="both"/>
      </w:pPr>
      <w:r>
        <w:t xml:space="preserve">The schematic of the FIR system is presented in Fig. 3. It comprises four key components: a rear mirror, </w:t>
      </w:r>
      <w:commentRangeStart w:id="47"/>
      <w:commentRangeStart w:id="48"/>
      <w:r>
        <w:t xml:space="preserve">a </w:t>
      </w:r>
      <w:del w:id="49" w:author="mmwave" w:date="2025-07-08T12:16:00Z">
        <w:r w:rsidDel="00023E75">
          <w:delText xml:space="preserve">dielectric </w:delText>
        </w:r>
      </w:del>
      <w:ins w:id="50" w:author="mmwave" w:date="2025-07-08T12:16:00Z">
        <w:r w:rsidR="00023E75">
          <w:t xml:space="preserve">laser cavity </w:t>
        </w:r>
      </w:ins>
      <w:r>
        <w:t>waveguide</w:t>
      </w:r>
      <w:del w:id="51" w:author="mmwave" w:date="2025-07-08T12:16:00Z">
        <w:r w:rsidDel="00023E75">
          <w:delText xml:space="preserve"> tube</w:delText>
        </w:r>
      </w:del>
      <w:r>
        <w:t xml:space="preserve">, </w:t>
      </w:r>
      <w:commentRangeEnd w:id="47"/>
      <w:r w:rsidR="00E94030">
        <w:rPr>
          <w:rStyle w:val="CommentReference"/>
        </w:rPr>
        <w:commentReference w:id="47"/>
      </w:r>
      <w:commentRangeEnd w:id="48"/>
      <w:r w:rsidR="00023E75">
        <w:rPr>
          <w:rStyle w:val="CommentReference"/>
        </w:rPr>
        <w:commentReference w:id="48"/>
      </w:r>
      <w:r>
        <w:t>a front mirror, and a metallic mesh. The rear mirror consists of a gold-coated copper substrate with a central aperture for CO₂ laser beam injection. Opposite this, the front mirror employs a dielectric-coated silicon wafer optimized for dual functionality</w:t>
      </w:r>
      <w:r w:rsidR="009309AC">
        <w:t xml:space="preserve">, which </w:t>
      </w:r>
      <w:r>
        <w:t xml:space="preserve">achieving 98% transmission in the FIR range while 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 These optical elements are contained </w:t>
      </w:r>
      <w:commentRangeStart w:id="52"/>
      <w:commentRangeStart w:id="53"/>
      <w:r>
        <w:t>within</w:t>
      </w:r>
      <w:commentRangeEnd w:id="52"/>
      <w:r w:rsidR="00E94030">
        <w:rPr>
          <w:rStyle w:val="CommentReference"/>
        </w:rPr>
        <w:commentReference w:id="52"/>
      </w:r>
      <w:commentRangeEnd w:id="53"/>
      <w:r w:rsidR="00023E75">
        <w:rPr>
          <w:rStyle w:val="CommentReference"/>
        </w:rPr>
        <w:commentReference w:id="53"/>
      </w:r>
      <w:r>
        <w:t xml:space="preserve"> the</w:t>
      </w:r>
      <w:del w:id="54" w:author="mmwave" w:date="2025-07-08T12:20:00Z">
        <w:r w:rsidDel="00023E75">
          <w:delText xml:space="preserve"> dielectric waveguide tube</w:delText>
        </w:r>
      </w:del>
      <w:ins w:id="55" w:author="mmwave" w:date="2025-07-08T12:20:00Z">
        <w:r w:rsidR="00023E75">
          <w:t xml:space="preserve"> FIR laser system</w:t>
        </w:r>
      </w:ins>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0"/>
                    <a:srcRect/>
                    <a:stretch>
                      <a:fillRect/>
                    </a:stretch>
                  </pic:blipFill>
                  <pic:spPr>
                    <a:xfrm>
                      <a:off x="0" y="0"/>
                      <a:ext cx="3711806" cy="2549072"/>
                    </a:xfrm>
                    <a:prstGeom prst="rect">
                      <a:avLst/>
                    </a:prstGeom>
                    <a:ln/>
                  </pic:spPr>
                </pic:pic>
              </a:graphicData>
            </a:graphic>
          </wp:inline>
        </w:drawing>
      </w:r>
    </w:p>
    <w:p w14:paraId="6DADBA33" w14:textId="5A790FC7" w:rsidR="009309AC" w:rsidRDefault="009309AC" w:rsidP="009309AC">
      <w:pPr>
        <w:jc w:val="both"/>
      </w:pPr>
      <w:bookmarkStart w:id="56" w:name="_heading=h.awxv3lhkuv3" w:colFirst="0" w:colLast="0"/>
      <w:bookmarkEnd w:id="56"/>
      <w:r>
        <w:rPr>
          <w:i/>
          <w:color w:val="44546A"/>
          <w:sz w:val="18"/>
          <w:szCs w:val="18"/>
        </w:rPr>
        <w:lastRenderedPageBreak/>
        <w:t xml:space="preserve">Figure 3. Schematic of the FIR laser. The main components include the front/rear mirror, metallic mesh, </w:t>
      </w:r>
      <w:commentRangeStart w:id="57"/>
      <w:commentRangeStart w:id="58"/>
      <w:r>
        <w:rPr>
          <w:i/>
          <w:color w:val="44546A"/>
          <w:sz w:val="18"/>
          <w:szCs w:val="18"/>
        </w:rPr>
        <w:t>and laser cavity</w:t>
      </w:r>
      <w:ins w:id="59" w:author="mmwave" w:date="2025-07-08T12:21:00Z">
        <w:r w:rsidR="00023E75">
          <w:rPr>
            <w:i/>
            <w:color w:val="44546A"/>
            <w:sz w:val="18"/>
            <w:szCs w:val="18"/>
          </w:rPr>
          <w:t xml:space="preserve"> waveguide</w:t>
        </w:r>
      </w:ins>
      <w:ins w:id="60" w:author="Xiaoliang Li" w:date="2025-07-07T17:14:00Z">
        <w:r w:rsidR="00E94030">
          <w:rPr>
            <w:rFonts w:hint="eastAsia"/>
            <w:i/>
            <w:color w:val="44546A"/>
            <w:sz w:val="18"/>
            <w:szCs w:val="18"/>
          </w:rPr>
          <w:t>.</w:t>
        </w:r>
      </w:ins>
      <w:commentRangeEnd w:id="57"/>
      <w:ins w:id="61" w:author="Xiaoliang Li" w:date="2025-07-07T17:15:00Z">
        <w:r w:rsidR="00E94030">
          <w:rPr>
            <w:rStyle w:val="CommentReference"/>
          </w:rPr>
          <w:commentReference w:id="57"/>
        </w:r>
      </w:ins>
      <w:commentRangeEnd w:id="58"/>
      <w:r w:rsidR="00023E75">
        <w:rPr>
          <w:rStyle w:val="CommentReference"/>
        </w:rPr>
        <w:commentReference w:id="58"/>
      </w:r>
    </w:p>
    <w:p w14:paraId="4857066B" w14:textId="7BF87185" w:rsidR="00B91178" w:rsidRDefault="00087E2C">
      <w:pPr>
        <w:jc w:val="both"/>
      </w:pPr>
      <w:r>
        <w:t xml:space="preserve">Figure 4 presents a schematic of the feed-in system, detailing the optical path and key components including </w:t>
      </w:r>
      <w:commentRangeStart w:id="62"/>
      <w:commentRangeStart w:id="63"/>
      <w:r>
        <w:t xml:space="preserve">steering mirrors, focusing </w:t>
      </w:r>
      <w:del w:id="64" w:author="mmwave" w:date="2025-07-08T12:22:00Z">
        <w:r w:rsidDel="00023E75">
          <w:delText>optics</w:delText>
        </w:r>
      </w:del>
      <w:ins w:id="65" w:author="mmwave" w:date="2025-07-08T12:22:00Z">
        <w:r w:rsidR="00023E75">
          <w:t xml:space="preserve"> lens</w:t>
        </w:r>
      </w:ins>
      <w:r>
        <w:t>, beam splitter</w:t>
      </w:r>
      <w:del w:id="66" w:author="mmwave" w:date="2025-07-08T12:22:00Z">
        <w:r w:rsidDel="00023E75">
          <w:delText>s</w:delText>
        </w:r>
      </w:del>
      <w:r>
        <w:t xml:space="preserve">, and power </w:t>
      </w:r>
      <w:del w:id="67" w:author="mmwave" w:date="2025-07-08T12:23:00Z">
        <w:r w:rsidDel="00023E75">
          <w:delText>monitoring detectors</w:delText>
        </w:r>
      </w:del>
      <w:ins w:id="68" w:author="mmwave" w:date="2025-07-08T12:23:00Z">
        <w:r w:rsidR="00023E75">
          <w:t>monitor</w:t>
        </w:r>
      </w:ins>
      <w:r>
        <w:t xml:space="preserve">. </w:t>
      </w:r>
      <w:commentRangeEnd w:id="62"/>
      <w:r w:rsidR="00E94030">
        <w:rPr>
          <w:rStyle w:val="CommentReference"/>
        </w:rPr>
        <w:commentReference w:id="62"/>
      </w:r>
      <w:commentRangeEnd w:id="63"/>
      <w:r w:rsidR="00023E75">
        <w:rPr>
          <w:rStyle w:val="CommentReference"/>
        </w:rPr>
        <w:commentReference w:id="63"/>
      </w:r>
      <w:r>
        <w:t xml:space="preserve">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41869DE3"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E94030">
        <w:rPr>
          <w:color w:val="000000" w:themeColor="text1"/>
          <w:highlight w:val="yellow"/>
          <w:rPrChange w:id="69" w:author="Xiaoliang Li" w:date="2025-07-07T17:21:00Z">
            <w:rPr>
              <w:color w:val="FF0000"/>
            </w:rPr>
          </w:rPrChange>
        </w:rPr>
        <w:t>(</w:t>
      </w:r>
      <w:del w:id="70" w:author="mmwave" w:date="2025-07-08T12:52:00Z">
        <w:r w:rsidRPr="00E94030" w:rsidDel="0072772D">
          <w:rPr>
            <w:color w:val="000000" w:themeColor="text1"/>
            <w:highlight w:val="yellow"/>
            <w:rPrChange w:id="71" w:author="Xiaoliang Li" w:date="2025-07-07T17:21:00Z">
              <w:rPr>
                <w:color w:val="FF0000"/>
              </w:rPr>
            </w:rPrChange>
          </w:rPr>
          <w:delText>NSTX-U density</w:delText>
        </w:r>
      </w:del>
      <w:ins w:id="72" w:author="mmwave" w:date="2025-07-08T12:52:00Z">
        <w:r w:rsidR="0072772D">
          <w:rPr>
            <w:color w:val="000000" w:themeColor="text1"/>
            <w:highlight w:val="yellow"/>
          </w:rPr>
          <w:t>0.5</w:t>
        </w:r>
        <m:oMath>
          <m:r>
            <m:rPr>
              <m:sty m:val="p"/>
            </m:rPr>
            <w:rPr>
              <w:rFonts w:ascii="Cambria Math" w:hAnsi="Cambria Math"/>
              <w:color w:val="000000" w:themeColor="text1"/>
              <w:highlight w:val="yellow"/>
            </w:rPr>
            <m:t>×</m:t>
          </m:r>
          <m:sSup>
            <m:sSupPr>
              <m:ctrlPr>
                <w:rPr>
                  <w:rFonts w:ascii="Cambria Math" w:hAnsi="Cambria Math"/>
                  <w:color w:val="000000" w:themeColor="text1"/>
                </w:rPr>
              </m:ctrlPr>
            </m:sSupPr>
            <m:e>
              <m:r>
                <m:rPr>
                  <m:sty m:val="p"/>
                </m:rPr>
                <w:rPr>
                  <w:rFonts w:ascii="Cambria Math" w:hAnsi="Cambria Math"/>
                  <w:color w:val="000000" w:themeColor="text1"/>
                  <w:highlight w:val="yellow"/>
                </w:rPr>
                <m:t>10</m:t>
              </m:r>
              <m:ctrlPr>
                <w:rPr>
                  <w:rFonts w:ascii="Cambria Math" w:hAnsi="Cambria Math"/>
                  <w:color w:val="000000" w:themeColor="text1"/>
                  <w:highlight w:val="yellow"/>
                </w:rPr>
              </m:ctrlPr>
            </m:e>
            <m:sup>
              <m:r>
                <m:rPr>
                  <m:sty m:val="p"/>
                </m:rPr>
                <w:rPr>
                  <w:rFonts w:ascii="Cambria Math" w:hAnsi="Cambria Math"/>
                  <w:color w:val="000000" w:themeColor="text1"/>
                  <w:highlight w:val="yellow"/>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ins>
      <w:r w:rsidRPr="00E94030">
        <w:rPr>
          <w:color w:val="000000" w:themeColor="text1"/>
          <w:highlight w:val="yellow"/>
          <w:rPrChange w:id="73" w:author="Xiaoliang Li" w:date="2025-07-07T17:21:00Z">
            <w:rPr>
              <w:color w:val="FF0000"/>
            </w:rPr>
          </w:rPrChange>
        </w:rPr>
        <w:t>)</w:t>
      </w:r>
      <w:r w:rsidRPr="00E94030">
        <w:rPr>
          <w:color w:val="000000" w:themeColor="text1"/>
          <w:rPrChange w:id="74" w:author="Xiaoliang Li" w:date="2025-07-07T17:21:00Z">
            <w:rPr/>
          </w:rPrChange>
        </w:rPr>
        <w:t xml:space="preserve">. </w:t>
      </w:r>
      <w:r>
        <w:t xml:space="preserve">The FIR laser output beam will couple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75" w:name="_heading=h.iil601u2zu64" w:colFirst="0" w:colLast="0"/>
      <w:bookmarkEnd w:id="75"/>
      <w:r>
        <w:rPr>
          <w:i/>
          <w:color w:val="44546A"/>
          <w:sz w:val="18"/>
          <w:szCs w:val="18"/>
        </w:rPr>
        <w:t>waveguide.</w:t>
      </w:r>
    </w:p>
    <w:p w14:paraId="343972A5" w14:textId="77777777" w:rsidR="00B91178" w:rsidRDefault="00087E2C">
      <w:pPr>
        <w:keepNext/>
        <w:ind w:firstLine="0"/>
        <w:jc w:val="center"/>
      </w:pPr>
      <w:r>
        <w:rPr>
          <w:noProof/>
        </w:rPr>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76" w:name="_heading=h.qrdwkjf5037i" w:colFirst="0" w:colLast="0"/>
      <w:bookmarkEnd w:id="76"/>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6CC924C5" w:rsidR="00B91178" w:rsidRDefault="00DC34FE">
      <w:pPr>
        <w:jc w:val="both"/>
      </w:pPr>
      <w:moveToRangeStart w:id="77" w:author="mmwave" w:date="2025-07-08T12:30:00Z" w:name="move202870240"/>
      <w:commentRangeStart w:id="78"/>
      <w:moveTo w:id="79" w:author="mmwave" w:date="2025-07-08T12:30:00Z">
        <w:r>
          <w:t xml:space="preserve">The NSTX-U high-k scattering diagnostics require a 693 GHz beam with at least 10 mW power at the transmission line’s end (near the NSTX-U window) to achieve a signal-to-noise ratio greater than 10. </w:t>
        </w:r>
        <w:commentRangeEnd w:id="78"/>
        <w:r>
          <w:rPr>
            <w:rStyle w:val="CommentReference"/>
          </w:rPr>
          <w:commentReference w:id="78"/>
        </w:r>
      </w:moveTo>
      <w:moveToRangeEnd w:id="77"/>
      <w:r w:rsidR="00087E2C">
        <w:t>The high-k scattering system launch beam laser stands in the</w:t>
      </w:r>
      <w:r w:rsidR="00E00BF8">
        <w:t xml:space="preserve"> laser cage</w:t>
      </w:r>
      <w:r w:rsidR="00087E2C">
        <w:t xml:space="preserve"> area</w:t>
      </w:r>
      <w:r w:rsidR="00E00BF8">
        <w:t>, as Fig. 5</w:t>
      </w:r>
      <w:r w:rsidR="00087E2C">
        <w:t xml:space="preserve">, which is far away from the NSTX-U vessel. The long-distance (20 m) waveguide is used as the transmission line for launch beam delivery, which requires a high-quality coupling beam profile for insertion loss minimization. </w:t>
      </w:r>
      <w:moveFromRangeStart w:id="80" w:author="mmwave" w:date="2025-07-08T12:30:00Z" w:name="move202870240"/>
      <w:commentRangeStart w:id="81"/>
      <w:commentRangeStart w:id="82"/>
      <w:moveFrom w:id="83" w:author="mmwave" w:date="2025-07-08T12:30:00Z">
        <w:r w:rsidR="00087E2C" w:rsidDel="00DC34FE">
          <w:t xml:space="preserve">The NSTX-U </w:t>
        </w:r>
        <w:r w:rsidR="00087E2C" w:rsidDel="00DC34FE">
          <w:lastRenderedPageBreak/>
          <w:t xml:space="preserve">high-k scattering diagnostics require a 693 GHz beam with at least 10 mW power at the transmission line’s end (near the NSTX-U window) to achieve a signal-to-noise ratio greater than 10. </w:t>
        </w:r>
        <w:commentRangeEnd w:id="81"/>
        <w:r w:rsidR="00E94030" w:rsidDel="00DC34FE">
          <w:rPr>
            <w:rStyle w:val="CommentReference"/>
          </w:rPr>
          <w:commentReference w:id="81"/>
        </w:r>
      </w:moveFrom>
      <w:moveFromRangeEnd w:id="80"/>
      <w:commentRangeEnd w:id="82"/>
      <w:r>
        <w:rPr>
          <w:rStyle w:val="CommentReference"/>
        </w:rPr>
        <w:commentReference w:id="82"/>
      </w:r>
      <w:r w:rsidR="00087E2C">
        <w:t xml:space="preserve">Ensuring a high-quality FIR laser output beam profile is essential for maximizing coupling efficiency across the transmission line, which includes the coupling optics and long-distance beam propagation. As demonstrated in </w:t>
      </w:r>
      <w:r w:rsidR="00087E2C" w:rsidRPr="00E94030">
        <w:rPr>
          <w:color w:val="000000" w:themeColor="text1"/>
          <w:highlight w:val="yellow"/>
          <w:rPrChange w:id="84" w:author="Xiaoliang Li" w:date="2025-07-07T17:24:00Z">
            <w:rPr>
              <w:color w:val="FF0000"/>
            </w:rPr>
          </w:rPrChange>
        </w:rPr>
        <w:t>Ref. xx</w:t>
      </w:r>
      <w:r w:rsidR="00087E2C" w:rsidRPr="00E94030">
        <w:rPr>
          <w:color w:val="000000" w:themeColor="text1"/>
          <w:highlight w:val="yellow"/>
          <w:rPrChange w:id="85" w:author="Xiaoliang Li" w:date="2025-07-07T17:24:00Z">
            <w:rPr/>
          </w:rPrChange>
        </w:rPr>
        <w:t>,</w:t>
      </w:r>
      <w:r w:rsidR="00087E2C" w:rsidRPr="00E94030">
        <w:rPr>
          <w:color w:val="000000" w:themeColor="text1"/>
          <w:rPrChange w:id="86" w:author="Xiaoliang Li" w:date="2025-07-07T17:24:00Z">
            <w:rPr/>
          </w:rPrChange>
        </w:rPr>
        <w:t xml:space="preserve"> </w:t>
      </w:r>
      <w:r w:rsidR="00087E2C">
        <w:t>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which improves the spatial resolution of high-k scattering measurements. This approach streamlines the launch optics design near the NSTX-U window and provides closer agreement with synthetic diagnostics simulations.</w:t>
      </w:r>
    </w:p>
    <w:p w14:paraId="40DDA0CE" w14:textId="31D895BB" w:rsidR="00E00BF8" w:rsidRDefault="00E00BF8" w:rsidP="00E00BF8">
      <w:pPr>
        <w:ind w:firstLine="0"/>
        <w:jc w:val="center"/>
      </w:pPr>
      <w:r w:rsidRPr="00E00BF8">
        <w:rPr>
          <w:noProof/>
        </w:rPr>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2"/>
                    <a:stretch>
                      <a:fillRect/>
                    </a:stretch>
                  </pic:blipFill>
                  <pic:spPr>
                    <a:xfrm>
                      <a:off x="0" y="0"/>
                      <a:ext cx="4745648" cy="4774041"/>
                    </a:xfrm>
                    <a:prstGeom prst="rect">
                      <a:avLst/>
                    </a:prstGeom>
                  </pic:spPr>
                </pic:pic>
              </a:graphicData>
            </a:graphic>
          </wp:inline>
        </w:drawing>
      </w:r>
    </w:p>
    <w:p w14:paraId="606B2DB1" w14:textId="62E0131E"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w:t>
      </w:r>
      <w:commentRangeStart w:id="87"/>
      <w:commentRangeStart w:id="88"/>
      <w:del w:id="89" w:author="mmwave" w:date="2025-07-08T12:34:00Z">
        <w:r w:rsidDel="00190654">
          <w:rPr>
            <w:i/>
            <w:color w:val="44546A"/>
            <w:sz w:val="18"/>
            <w:szCs w:val="18"/>
          </w:rPr>
          <w:delText>FIReTIP</w:delText>
        </w:r>
        <w:commentRangeEnd w:id="87"/>
        <w:r w:rsidR="00E94030" w:rsidDel="00190654">
          <w:rPr>
            <w:rStyle w:val="CommentReference"/>
          </w:rPr>
          <w:commentReference w:id="87"/>
        </w:r>
      </w:del>
      <w:commentRangeEnd w:id="88"/>
      <w:r w:rsidR="00190654">
        <w:rPr>
          <w:rStyle w:val="CommentReference"/>
        </w:rPr>
        <w:commentReference w:id="88"/>
      </w:r>
      <w:del w:id="90" w:author="mmwave" w:date="2025-07-08T12:34:00Z">
        <w:r w:rsidDel="00190654">
          <w:rPr>
            <w:i/>
            <w:color w:val="44546A"/>
            <w:sz w:val="18"/>
            <w:szCs w:val="18"/>
          </w:rPr>
          <w:delText xml:space="preserve"> </w:delText>
        </w:r>
      </w:del>
      <w:r>
        <w:rPr>
          <w:i/>
          <w:color w:val="44546A"/>
          <w:sz w:val="18"/>
          <w:szCs w:val="18"/>
        </w:rPr>
        <w:t xml:space="preserve">FIR laser is generated at the laser cage area, then transmits to NSTX-U vessel through transmission line waveguides. </w:t>
      </w:r>
      <w:del w:id="91" w:author="mmwave" w:date="2025-07-08T12:34:00Z">
        <w:r w:rsidDel="00190654">
          <w:rPr>
            <w:i/>
            <w:color w:val="44546A"/>
            <w:sz w:val="18"/>
            <w:szCs w:val="18"/>
          </w:rPr>
          <w:delText xml:space="preserve">The green line stands for the FIReTIP beam transmission line. </w:delText>
        </w:r>
      </w:del>
      <w:r>
        <w:rPr>
          <w:i/>
          <w:color w:val="44546A"/>
          <w:sz w:val="18"/>
          <w:szCs w:val="18"/>
        </w:rPr>
        <w:t>The red line stands for the high-k scattering beam transmission line.</w:t>
      </w:r>
    </w:p>
    <w:p w14:paraId="06ED4D16" w14:textId="77777777" w:rsidR="00B91178" w:rsidRDefault="00087E2C">
      <w:pPr>
        <w:ind w:firstLine="360"/>
        <w:jc w:val="both"/>
      </w:pPr>
      <w:r>
        <w:t xml:space="preserve">On the other hand, the stability of the FIR laser output power is critical for ensuring reliable high-k scattering diagnostics performance. The FIR laser typically delivers ~ 30 mW of output power, which depends on several factors: the CO₂ laser input power, FIR cavity length, gas pressure, and internal mirror </w:t>
      </w:r>
      <w:r>
        <w:lastRenderedPageBreak/>
        <w:t>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92" w:name="_heading=h.wth9htqf26y8" w:colFirst="0" w:colLast="0"/>
      <w:bookmarkEnd w:id="92"/>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404687B5" w:rsidR="00B91178" w:rsidRDefault="00087E2C" w:rsidP="002D65BF">
      <w:pPr>
        <w:ind w:firstLine="360"/>
        <w:jc w:val="both"/>
      </w:pPr>
      <w:r>
        <w:lastRenderedPageBreak/>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6D50EA">
        <w:t xml:space="preserve">the </w:t>
      </w:r>
      <w:r>
        <w:t>optical axis.</w:t>
      </w:r>
    </w:p>
    <w:p w14:paraId="62D202EF" w14:textId="49EF3BC0" w:rsidR="00B91178" w:rsidRDefault="00087E2C" w:rsidP="002D65BF">
      <w:pPr>
        <w:ind w:firstLine="360"/>
        <w:jc w:val="both"/>
      </w:pPr>
      <w:r>
        <w:t>The front mirror (designated as #</w:t>
      </w:r>
      <w:r w:rsidR="006D50EA">
        <w:t xml:space="preserve"> </w:t>
      </w:r>
      <w:r>
        <w:t>2 in Fig. 6)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w:t>
      </w:r>
      <w:proofErr w:type="spellStart"/>
      <w:r>
        <w:t>μm</w:t>
      </w:r>
      <w:proofErr w:type="spellEnd"/>
      <w:r>
        <w:t xml:space="preserve">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309539F9" w14:textId="25F229D5"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93" w:name="_heading=h.q8v90e2x0tx0" w:colFirst="0" w:colLast="0"/>
      <w:bookmarkEnd w:id="93"/>
      <w:r>
        <w:rPr>
          <w:i/>
          <w:color w:val="44546A"/>
          <w:sz w:val="18"/>
          <w:szCs w:val="18"/>
        </w:rPr>
        <w:lastRenderedPageBreak/>
        <w:t xml:space="preserve">Figure </w:t>
      </w:r>
      <w:r w:rsidR="00E00BF8">
        <w:rPr>
          <w:i/>
          <w:color w:val="44546A"/>
          <w:sz w:val="18"/>
          <w:szCs w:val="18"/>
        </w:rPr>
        <w:t>7</w:t>
      </w:r>
      <w:r>
        <w:rPr>
          <w:i/>
          <w:color w:val="44546A"/>
          <w:sz w:val="18"/>
          <w:szCs w:val="18"/>
        </w:rPr>
        <w:t>. FIR laser alignment procedure showing the optical axis establishment using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requires: rear mirror Fraunhofer pattern center and mesh zeroth-order diffraction spot to coincide with the HeNe-established aim center.</w:t>
      </w:r>
    </w:p>
    <w:p w14:paraId="63F63A28" w14:textId="4E3136C1" w:rsidR="006D50EA" w:rsidRDefault="006D50EA" w:rsidP="006D50EA">
      <w:pPr>
        <w:ind w:firstLine="360"/>
        <w:jc w:val="both"/>
      </w:pPr>
      <w:r>
        <w:t>The CO</w:t>
      </w:r>
      <w:r w:rsidRPr="002D65BF">
        <w:rPr>
          <w:vertAlign w:val="subscript"/>
        </w:rPr>
        <w:t>2</w:t>
      </w:r>
      <w:r>
        <w:t xml:space="preserve"> laser input and FIR laser output windows (designated # 4 in Fig. </w:t>
      </w:r>
      <w:del w:id="94" w:author="Xiaoliang Li" w:date="2025-07-07T17:52:00Z">
        <w:r w:rsidDel="00E94030">
          <w:delText>6</w:delText>
        </w:r>
      </w:del>
      <w:ins w:id="95" w:author="Xiaoliang Li" w:date="2025-07-07T17:52:00Z">
        <w:r w:rsidR="00E94030">
          <w:rPr>
            <w:rFonts w:hint="eastAsia"/>
          </w:rPr>
          <w:t>7</w:t>
        </w:r>
      </w:ins>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w:t>
      </w:r>
      <w:proofErr w:type="spellStart"/>
      <w:r>
        <w:t>μm</w:t>
      </w:r>
      <w:proofErr w:type="spellEnd"/>
      <w:r>
        <w:t xml:space="preserve">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5"/>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96" w:name="_heading=h.sxtl0xz5k75b" w:colFirst="0" w:colLast="0"/>
      <w:bookmarkEnd w:id="96"/>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 xml:space="preserve">The FIR laser optical alignment typically remains stable for three months or longer under controlled conditions. However, due to the challenging tokamak diagnostics environment, including mechanical </w:t>
      </w:r>
      <w:r>
        <w:lastRenderedPageBreak/>
        <w:t>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6"/>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97" w:name="_heading=h.hya1dpvddhom" w:colFirst="0" w:colLast="0"/>
      <w:bookmarkEnd w:id="97"/>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profile .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48958196" w:rsidR="00B91178" w:rsidRDefault="00087E2C">
      <w:pPr>
        <w:pBdr>
          <w:top w:val="nil"/>
          <w:left w:val="nil"/>
          <w:bottom w:val="nil"/>
          <w:right w:val="nil"/>
          <w:between w:val="nil"/>
        </w:pBdr>
        <w:jc w:val="both"/>
      </w:pPr>
      <w:r>
        <w:lastRenderedPageBreak/>
        <w:t xml:space="preserve">The NSTX-U high-k scattering diagnostic employs a CO₂-pumped formic acid (HCOOH) FIR laser system, chosen for its superior spectral purity compared to </w:t>
      </w:r>
      <w:del w:id="98" w:author="mmwave" w:date="2025-07-08T12:39:00Z">
        <w:r w:rsidDel="00C572B3">
          <w:delText xml:space="preserve">conventional </w:delText>
        </w:r>
      </w:del>
      <w:r>
        <w:t xml:space="preserve">discharge-excited FIR lasers. This two-stage system produces 432 </w:t>
      </w:r>
      <w:proofErr w:type="spellStart"/>
      <w:r>
        <w:t>μm</w:t>
      </w:r>
      <w:proofErr w:type="spellEnd"/>
      <w:r>
        <w:t xml:space="preserve"> radiation through optical pumping, </w:t>
      </w:r>
      <w:commentRangeStart w:id="99"/>
      <w:commentRangeStart w:id="100"/>
      <w:r>
        <w:t xml:space="preserve">where the final FIR output power depends critically on both the CO₂ laser pump power and the efficiency of the feed-in coupling system. </w:t>
      </w:r>
      <w:del w:id="101" w:author="mmwave" w:date="2025-07-08T12:57:00Z">
        <w:r w:rsidDel="0072772D">
          <w:delText xml:space="preserve">The CO₂ laser subsystem delivers a stable 150 W output after a 60-minute warm-up period, with active cavity length optimization maintained </w:delText>
        </w:r>
        <w:r w:rsidR="000C2633" w:rsidDel="0072772D">
          <w:delText>by</w:delText>
        </w:r>
        <w:r w:rsidDel="0072772D">
          <w:delText xml:space="preserve"> piezoelectric actuators.</w:delText>
        </w:r>
        <w:commentRangeEnd w:id="99"/>
        <w:r w:rsidR="00E94030" w:rsidDel="0072772D">
          <w:rPr>
            <w:rStyle w:val="CommentReference"/>
          </w:rPr>
          <w:commentReference w:id="99"/>
        </w:r>
        <w:commentRangeEnd w:id="100"/>
        <w:r w:rsidR="0072772D" w:rsidDel="0072772D">
          <w:rPr>
            <w:rStyle w:val="CommentReference"/>
          </w:rPr>
          <w:commentReference w:id="100"/>
        </w:r>
      </w:del>
    </w:p>
    <w:p w14:paraId="3AB4163C" w14:textId="3B0EC766" w:rsidR="00B91178" w:rsidRDefault="00087E2C">
      <w:pPr>
        <w:pBdr>
          <w:top w:val="nil"/>
          <w:left w:val="nil"/>
          <w:bottom w:val="nil"/>
          <w:right w:val="nil"/>
          <w:between w:val="nil"/>
        </w:pBdr>
        <w:jc w:val="both"/>
      </w:pPr>
      <w:r>
        <w:t xml:space="preserve">To maximize coupling efficiency, we implemented a precision alignment protocol using a visible HeNe laser as a reference beam, enabling accurate </w:t>
      </w:r>
      <w:r w:rsidR="000C2633">
        <w:t xml:space="preserve">the </w:t>
      </w:r>
      <w:r>
        <w:t xml:space="preserve">optical axis establishment for both the infrared CO₂ (9.6 </w:t>
      </w:r>
      <w:proofErr w:type="spellStart"/>
      <w:r>
        <w:t>μm</w:t>
      </w:r>
      <w:proofErr w:type="spellEnd"/>
      <w:r>
        <w:t xml:space="preserve">) and FIR (432 </w:t>
      </w:r>
      <w:proofErr w:type="spellStart"/>
      <w:r>
        <w:t>μm</w:t>
      </w:r>
      <w:proofErr w:type="spellEnd"/>
      <w:r>
        <w:t>) systems despite their non-visible wavelengths. The alignment procedure 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 xml:space="preserve">9.6 </w:t>
      </w:r>
      <w:proofErr w:type="spellStart"/>
      <w:r>
        <w:t>μm</w:t>
      </w:r>
      <w:proofErr w:type="spellEnd"/>
      <w:r>
        <w:t>) to increase the CO₂ power density at the FIR laser input, further enhancing the conversion efficiency.</w:t>
      </w:r>
    </w:p>
    <w:p w14:paraId="29C5D94F" w14:textId="775E50A6" w:rsidR="00B91178" w:rsidRDefault="00087E2C">
      <w:pPr>
        <w:jc w:val="both"/>
      </w:pPr>
      <w:commentRangeStart w:id="102"/>
      <w:commentRangeStart w:id="103"/>
      <w:r>
        <w:t xml:space="preserve">While maximizing power output is important, maintaining stable power </w:t>
      </w:r>
      <w:proofErr w:type="gramStart"/>
      <w:r>
        <w:t>output</w:t>
      </w:r>
      <w:ins w:id="104" w:author="mmwave" w:date="2025-07-08T12:59:00Z">
        <w:r w:rsidR="0072772D">
          <w:t xml:space="preserve"> </w:t>
        </w:r>
      </w:ins>
      <w:r>
        <w:t xml:space="preserve"> is</w:t>
      </w:r>
      <w:proofErr w:type="gramEnd"/>
      <w:r>
        <w:t xml:space="preserve"> even more important because it directly impacts the signal level and signal-to-noise ratio of NSTX-U high-k scattering diagnostics. </w:t>
      </w:r>
      <w:commentRangeEnd w:id="102"/>
      <w:r w:rsidR="00E94030">
        <w:rPr>
          <w:rStyle w:val="CommentReference"/>
        </w:rPr>
        <w:commentReference w:id="102"/>
      </w:r>
      <w:commentRangeEnd w:id="103"/>
      <w:r w:rsidR="0072772D">
        <w:rPr>
          <w:rStyle w:val="CommentReference"/>
        </w:rPr>
        <w:commentReference w:id="103"/>
      </w:r>
      <w:r>
        <w:t xml:space="preserve">Ideally, laser output power should remain constant. However, FIR laser power fluctuates due to variations in formic acid gas pressure and thermal expansion-induced cavity length changes. Generally, higher gas pressure reduces peak output power but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3DD22DA9"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135 operation seconds.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lastRenderedPageBreak/>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7"/>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05" w:name="_heading=h.7pxj6be8okkj" w:colFirst="0" w:colLast="0"/>
      <w:bookmarkEnd w:id="105"/>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05428993" w:rsidR="00B91178" w:rsidRDefault="00087E2C" w:rsidP="000C2633">
      <w:pPr>
        <w:pBdr>
          <w:top w:val="nil"/>
          <w:left w:val="nil"/>
          <w:bottom w:val="nil"/>
          <w:right w:val="nil"/>
          <w:between w:val="nil"/>
        </w:pBdr>
        <w:jc w:val="both"/>
      </w:pPr>
      <w:r>
        <w:t>As shown in Fig</w:t>
      </w:r>
      <w:r w:rsidR="002D65BF">
        <w:t>.</w:t>
      </w:r>
      <w:r>
        <w:t xml:space="preserve"> 1</w:t>
      </w:r>
      <w:r w:rsidR="000C2633">
        <w:t>1</w:t>
      </w:r>
      <w:r>
        <w:t xml:space="preserve">, a computer-controlled stepper motor stage actively adjusts the cavity length. By simultaneously monitoring the FIR laser output power, we establish the </w:t>
      </w:r>
      <w:commentRangeStart w:id="106"/>
      <w:commentRangeStart w:id="107"/>
      <w:r>
        <w:t xml:space="preserve">precise relationship </w:t>
      </w:r>
      <w:commentRangeEnd w:id="106"/>
      <w:r w:rsidR="008C2D5C">
        <w:rPr>
          <w:rStyle w:val="CommentReference"/>
        </w:rPr>
        <w:commentReference w:id="106"/>
      </w:r>
      <w:commentRangeEnd w:id="107"/>
      <w:r w:rsidR="00665FEA">
        <w:rPr>
          <w:rStyle w:val="CommentReference"/>
        </w:rPr>
        <w:commentReference w:id="107"/>
      </w:r>
      <w:r>
        <w:t>between cavity length</w:t>
      </w:r>
      <w:ins w:id="108" w:author="mmwave" w:date="2025-07-08T13:17:00Z">
        <w:r w:rsidR="00665FEA">
          <w:t xml:space="preserve"> </w:t>
        </w:r>
      </w:ins>
      <w:ins w:id="109" w:author="mmwave" w:date="2025-07-09T00:20:00Z">
        <w:r w:rsidR="00231D32">
          <w:t>adjustment</w:t>
        </w:r>
      </w:ins>
      <w:r>
        <w:t xml:space="preserve"> and power output. Through rapid scanning (under 20 seconds) across 1000 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2D65BF">
        <w:t>derives</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lastRenderedPageBreak/>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8"/>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110" w:name="_heading=h.yh763855pw1c" w:colFirst="0" w:colLast="0"/>
      <w:bookmarkEnd w:id="110"/>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2A4CBAC8" w:rsidR="00B91178" w:rsidRDefault="00087E2C">
      <w:pPr>
        <w:jc w:val="both"/>
      </w:pPr>
      <w:r>
        <w:t>Based on the established relationship between FIR laser output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length, </w:t>
      </w:r>
      <w:r w:rsidR="002D65BF">
        <w:t xml:space="preserve">and </w:t>
      </w:r>
      <w:r>
        <w:t xml:space="preserve">will improving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9"/>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111" w:name="_heading=h.4oiuyt227jm" w:colFirst="0" w:colLast="0"/>
      <w:bookmarkEnd w:id="111"/>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41739388"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w:t>
      </w:r>
      <w:commentRangeStart w:id="112"/>
      <w:r w:rsidR="00931CD0">
        <w:t xml:space="preserve">Fig. </w:t>
      </w:r>
      <w:ins w:id="113" w:author="mmwave" w:date="2025-07-08T13:17:00Z">
        <w:r w:rsidR="00665FEA">
          <w:t>13</w:t>
        </w:r>
      </w:ins>
      <w:del w:id="114" w:author="mmwave" w:date="2025-07-08T13:17:00Z">
        <w:r w:rsidR="00931CD0" w:rsidDel="00665FEA">
          <w:delText>12</w:delText>
        </w:r>
      </w:del>
      <w:r w:rsidR="00931CD0">
        <w:t>,</w:t>
      </w:r>
      <w:commentRangeEnd w:id="112"/>
      <w:r w:rsidR="008C2D5C">
        <w:rPr>
          <w:rStyle w:val="CommentReference"/>
        </w:rPr>
        <w:commentReference w:id="112"/>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334793" cy="2641477"/>
                    </a:xfrm>
                    <a:prstGeom prst="rect">
                      <a:avLst/>
                    </a:prstGeom>
                    <a:ln/>
                  </pic:spPr>
                </pic:pic>
              </a:graphicData>
            </a:graphic>
          </wp:inline>
        </w:drawing>
      </w:r>
    </w:p>
    <w:p w14:paraId="06DA4C7C" w14:textId="28A5C72A" w:rsidR="00B91178" w:rsidRDefault="00087E2C">
      <w:pPr>
        <w:pBdr>
          <w:top w:val="nil"/>
          <w:left w:val="nil"/>
          <w:bottom w:val="nil"/>
          <w:right w:val="nil"/>
          <w:between w:val="nil"/>
        </w:pBdr>
        <w:spacing w:after="200" w:line="240" w:lineRule="auto"/>
        <w:jc w:val="center"/>
        <w:rPr>
          <w:i/>
          <w:color w:val="44546A"/>
          <w:sz w:val="18"/>
          <w:szCs w:val="18"/>
        </w:rPr>
      </w:pPr>
      <w:bookmarkStart w:id="115" w:name="_heading=h.yv1pp8t7lh1z" w:colFirst="0" w:colLast="0"/>
      <w:bookmarkEnd w:id="115"/>
      <w:r>
        <w:rPr>
          <w:i/>
          <w:color w:val="44546A"/>
          <w:sz w:val="18"/>
          <w:szCs w:val="18"/>
        </w:rPr>
        <w:t>Figure 1</w:t>
      </w:r>
      <w:r w:rsidR="00931CD0">
        <w:rPr>
          <w:i/>
          <w:color w:val="44546A"/>
          <w:sz w:val="18"/>
          <w:szCs w:val="18"/>
        </w:rPr>
        <w:t>3</w:t>
      </w:r>
      <w:r>
        <w:rPr>
          <w:i/>
          <w:color w:val="44546A"/>
          <w:sz w:val="18"/>
          <w:szCs w:val="18"/>
        </w:rPr>
        <w:t>. Scanning Cavity under different gas pressure</w:t>
      </w:r>
    </w:p>
    <w:p w14:paraId="655E001B" w14:textId="73CC2CA8" w:rsidR="00931CD0" w:rsidRDefault="00087E2C" w:rsidP="00931CD0">
      <w:r>
        <w:t xml:space="preserve">Since the main resonance structure of the FIR laser will shifts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power of FIR,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commentRangeStart w:id="116"/>
      <w:commentRangeStart w:id="117"/>
      <w:commentRangeStart w:id="118"/>
      <w:commentRangeEnd w:id="116"/>
      <w:r w:rsidR="002D65BF">
        <w:rPr>
          <w:rStyle w:val="CommentReference"/>
        </w:rPr>
        <w:commentReference w:id="116"/>
      </w:r>
      <w:commentRangeEnd w:id="117"/>
      <w:r w:rsidR="00867228">
        <w:rPr>
          <w:rStyle w:val="CommentReference"/>
        </w:rPr>
        <w:commentReference w:id="117"/>
      </w:r>
      <w:commentRangeEnd w:id="118"/>
      <w:r w:rsidR="00867228">
        <w:rPr>
          <w:rStyle w:val="CommentReference"/>
        </w:rPr>
        <w:commentReference w:id="118"/>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119" w:name="_heading=h.j5n1b22gqc44" w:colFirst="0" w:colLast="0"/>
      <w:bookmarkEnd w:id="119"/>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77777777" w:rsidR="00B91178" w:rsidRDefault="00087E2C">
      <w:pPr>
        <w:ind w:firstLine="0"/>
      </w:pPr>
      <w:r>
        <w:rPr>
          <w:b/>
        </w:rPr>
        <w:t>V: Summary</w:t>
      </w:r>
    </w:p>
    <w:p w14:paraId="0E3EE18A" w14:textId="6CC4858D" w:rsidR="00B91178" w:rsidRDefault="00087E2C">
      <w:pPr>
        <w:jc w:val="both"/>
      </w:pPr>
      <w:r>
        <w:t>The NSTX-U high-k scattering</w:t>
      </w:r>
      <w:commentRangeStart w:id="120"/>
      <w:commentRangeStart w:id="121"/>
      <w:r>
        <w:t xml:space="preserve"> diagnostic</w:t>
      </w:r>
      <w:del w:id="122" w:author="mmwave" w:date="2025-07-08T13:16:00Z">
        <w:r w:rsidDel="00665FEA">
          <w:delText>s</w:delText>
        </w:r>
      </w:del>
      <w:r>
        <w:t xml:space="preserve"> </w:t>
      </w:r>
      <w:commentRangeEnd w:id="120"/>
      <w:r w:rsidR="008C2D5C">
        <w:rPr>
          <w:rStyle w:val="CommentReference"/>
        </w:rPr>
        <w:commentReference w:id="120"/>
      </w:r>
      <w:commentRangeEnd w:id="121"/>
      <w:r w:rsidR="00665FEA">
        <w:rPr>
          <w:rStyle w:val="CommentReference"/>
        </w:rPr>
        <w:commentReference w:id="121"/>
      </w:r>
      <w:r>
        <w:t>require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1D5F29ED" w14:textId="77777777" w:rsidR="00B91178" w:rsidRDefault="00B91178" w:rsidP="001867E4">
      <w:pPr>
        <w:ind w:firstLine="0"/>
      </w:pPr>
    </w:p>
    <w:p w14:paraId="66D824D0" w14:textId="77777777" w:rsidR="00B91178" w:rsidRDefault="00B91178">
      <w:pPr>
        <w:ind w:firstLine="0"/>
        <w:rPr>
          <w:b/>
        </w:rPr>
      </w:pPr>
    </w:p>
    <w:p w14:paraId="0D0936DA" w14:textId="77777777" w:rsidR="00B91178" w:rsidRDefault="00B91178">
      <w:pPr>
        <w:keepNext/>
        <w:jc w:val="center"/>
      </w:pPr>
    </w:p>
    <w:sectPr w:rsidR="00B9117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Xiaoliang Li" w:date="2025-07-07T09:38:00Z" w:initials="XL">
    <w:p w14:paraId="469FCECE" w14:textId="77777777" w:rsidR="00F317C7" w:rsidRDefault="00F317C7" w:rsidP="00F317C7">
      <w:r>
        <w:rPr>
          <w:rStyle w:val="CommentReference"/>
        </w:rPr>
        <w:annotationRef/>
      </w:r>
      <w:r>
        <w:rPr>
          <w:color w:val="000000"/>
          <w:sz w:val="20"/>
          <w:szCs w:val="20"/>
        </w:rPr>
        <w:t xml:space="preserve">The beam intensity is found to be highly sensitive to </w:t>
      </w:r>
    </w:p>
  </w:comment>
  <w:comment w:id="6" w:author="Xiaoliang Li" w:date="2025-07-07T09:39:00Z" w:initials="XL">
    <w:p w14:paraId="4A5EFFD5" w14:textId="77777777" w:rsidR="00F317C7" w:rsidRDefault="00F317C7" w:rsidP="00F317C7">
      <w:r>
        <w:rPr>
          <w:rStyle w:val="CommentReference"/>
        </w:rPr>
        <w:annotationRef/>
      </w:r>
      <w:r>
        <w:rPr>
          <w:color w:val="000000"/>
          <w:sz w:val="20"/>
          <w:szCs w:val="20"/>
        </w:rPr>
        <w:t>it would be better to indicate how much</w:t>
      </w:r>
    </w:p>
  </w:comment>
  <w:comment w:id="7" w:author="mmwave" w:date="2025-07-08T11:35:00Z" w:initials="m">
    <w:p w14:paraId="60EEB21E" w14:textId="606A4BF3" w:rsidR="007C16D9" w:rsidRDefault="007C16D9">
      <w:pPr>
        <w:pStyle w:val="CommentText"/>
      </w:pPr>
      <w:r>
        <w:rPr>
          <w:rStyle w:val="CommentReference"/>
        </w:rPr>
        <w:annotationRef/>
      </w:r>
      <w:r>
        <w:t>to 2/3 of original power</w:t>
      </w:r>
    </w:p>
  </w:comment>
  <w:comment w:id="10" w:author="Xiaoliang Li" w:date="2025-07-07T16:50:00Z" w:initials="XL">
    <w:p w14:paraId="6810CF43" w14:textId="77777777" w:rsidR="00F55156" w:rsidRDefault="00F55156" w:rsidP="00F55156">
      <w:r>
        <w:rPr>
          <w:rStyle w:val="CommentReference"/>
        </w:rPr>
        <w:annotationRef/>
      </w:r>
      <w:r>
        <w:rPr>
          <w:color w:val="000000"/>
          <w:sz w:val="20"/>
          <w:szCs w:val="20"/>
        </w:rPr>
        <w:t>This study?</w:t>
      </w:r>
    </w:p>
  </w:comment>
  <w:comment w:id="11" w:author="mmwave" w:date="2025-07-08T11:45:00Z" w:initials="m">
    <w:p w14:paraId="2930ED7D" w14:textId="0B7AA668" w:rsidR="00002E0D" w:rsidRDefault="00002E0D">
      <w:pPr>
        <w:pStyle w:val="CommentText"/>
      </w:pPr>
      <w:r>
        <w:rPr>
          <w:rStyle w:val="CommentReference"/>
        </w:rPr>
        <w:annotationRef/>
      </w:r>
      <w:r>
        <w:t>This Tokamak device</w:t>
      </w:r>
    </w:p>
  </w:comment>
  <w:comment w:id="18" w:author="Xiaoliang Li" w:date="2025-07-07T16:53:00Z" w:initials="XL">
    <w:p w14:paraId="7D3027CD" w14:textId="77777777" w:rsidR="00F55156" w:rsidRDefault="00F55156" w:rsidP="00F55156">
      <w:r>
        <w:rPr>
          <w:rStyle w:val="CommentReference"/>
        </w:rPr>
        <w:annotationRef/>
      </w:r>
      <w:r>
        <w:rPr>
          <w:color w:val="000000"/>
          <w:sz w:val="20"/>
          <w:szCs w:val="20"/>
        </w:rPr>
        <w:t>it would be better to clarify the logic of the introduction</w:t>
      </w:r>
    </w:p>
  </w:comment>
  <w:comment w:id="19" w:author="mmwave" w:date="2025-07-08T11:46:00Z" w:initials="m">
    <w:p w14:paraId="3A9AA8A5" w14:textId="78E9D225" w:rsidR="002F7B34" w:rsidRDefault="002F7B34">
      <w:pPr>
        <w:pStyle w:val="CommentText"/>
      </w:pPr>
      <w:r>
        <w:rPr>
          <w:rStyle w:val="CommentReference"/>
        </w:rPr>
        <w:annotationRef/>
      </w:r>
      <w:r>
        <w:t>with Tokamak device mentioned about, there should be no logic problem now</w:t>
      </w:r>
    </w:p>
  </w:comment>
  <w:comment w:id="20" w:author="mmwave" w:date="2025-07-08T11:47:00Z" w:initials="m">
    <w:p w14:paraId="3D2FD0A0" w14:textId="6E635547" w:rsidR="002F7B34" w:rsidRDefault="002F7B34">
      <w:pPr>
        <w:pStyle w:val="CommentText"/>
      </w:pPr>
      <w:r>
        <w:rPr>
          <w:rStyle w:val="CommentReference"/>
        </w:rPr>
        <w:annotationRef/>
      </w:r>
    </w:p>
  </w:comment>
  <w:comment w:id="21" w:author="Xiaoliang Li" w:date="2025-07-07T17:05:00Z" w:initials="XL">
    <w:p w14:paraId="5DE071FA" w14:textId="77777777" w:rsidR="00E94030" w:rsidRDefault="00E94030" w:rsidP="00E94030">
      <w:r>
        <w:rPr>
          <w:rStyle w:val="CommentReference"/>
        </w:rPr>
        <w:annotationRef/>
      </w:r>
      <w:r>
        <w:rPr>
          <w:color w:val="000000"/>
          <w:sz w:val="20"/>
          <w:szCs w:val="20"/>
        </w:rPr>
        <w:t>P. Sun, et al., "Millimeter-wave high-wavenumber scattering diagnostic developments on EAST and NSTX-U", Review of Scientific Instruments 95, 083553 (2024).</w:t>
      </w:r>
    </w:p>
    <w:p w14:paraId="0801FC3D" w14:textId="77777777" w:rsidR="00E94030" w:rsidRDefault="00E94030" w:rsidP="00E94030"/>
  </w:comment>
  <w:comment w:id="22" w:author="Xiaoliang Li" w:date="2025-07-07T16:55:00Z" w:initials="XL">
    <w:p w14:paraId="3D57DB84" w14:textId="2D31FFB6" w:rsidR="00F55156" w:rsidRDefault="00F55156" w:rsidP="00F55156">
      <w:r>
        <w:rPr>
          <w:rStyle w:val="CommentReference"/>
        </w:rPr>
        <w:annotationRef/>
      </w:r>
      <w:r>
        <w:rPr>
          <w:color w:val="000000"/>
          <w:sz w:val="20"/>
          <w:szCs w:val="20"/>
        </w:rPr>
        <w:t>Y. Zhu, et al., "W-band system-on-chip electron cyclotron emission imaging system on DIII-D." Review of Scientific Instruments 91.9 (2020): 093504.</w:t>
      </w:r>
    </w:p>
    <w:p w14:paraId="6E8D21E1" w14:textId="77777777" w:rsidR="00F55156" w:rsidRDefault="00F55156" w:rsidP="00F55156">
      <w:r>
        <w:rPr>
          <w:color w:val="000000"/>
          <w:sz w:val="20"/>
          <w:szCs w:val="20"/>
        </w:rPr>
        <w:t xml:space="preserve">X. Li, et al., “Design and characterization of a single channel microwave interferometer for the Helicon Physics Prototype eXperiment.” Fusion Engineering and Design, 172(2021), 112914 </w:t>
      </w:r>
    </w:p>
    <w:p w14:paraId="5322F4C5" w14:textId="77777777" w:rsidR="00F55156" w:rsidRDefault="00F55156" w:rsidP="00F55156">
      <w:r>
        <w:rPr>
          <w:color w:val="000000"/>
          <w:sz w:val="20"/>
          <w:szCs w:val="20"/>
        </w:rPr>
        <w:t xml:space="preserve">X. Li, et al. "Development of ultra-short pulse reflectometry on the Experimental Advanced Superconducting Tokamak (EAST)." Review of Scientific Instruments 95, 073519 (2024) </w:t>
      </w:r>
    </w:p>
  </w:comment>
  <w:comment w:id="23" w:author="Xiaoliang Li" w:date="2025-07-07T16:59:00Z" w:initials="XL">
    <w:p w14:paraId="67B5908F" w14:textId="77777777" w:rsidR="00F55156" w:rsidRDefault="00F55156" w:rsidP="00F55156">
      <w:r>
        <w:rPr>
          <w:rStyle w:val="CommentReference"/>
        </w:rPr>
        <w:annotationRef/>
      </w:r>
      <w:r>
        <w:rPr>
          <w:sz w:val="20"/>
          <w:szCs w:val="20"/>
        </w:rPr>
        <w:t xml:space="preserve">Y. Zhu, et al., "System-on-chip approach microwave imaging reflectometer on DIII-D tokamak." Review of Scientific Instruments 93.11 (2022): 113509. </w:t>
      </w:r>
      <w:r>
        <w:rPr>
          <w:sz w:val="20"/>
          <w:szCs w:val="20"/>
        </w:rPr>
        <w:cr/>
        <w:t>C. W. Domier, et al., " Ultrashort Pulse Reflectometry (USPR) diagnostic for EAST.", JINST 17 (02), C02010 (2022).</w:t>
      </w:r>
      <w:r>
        <w:rPr>
          <w:sz w:val="20"/>
          <w:szCs w:val="20"/>
        </w:rPr>
        <w:cr/>
        <w:t>X. Li, et al., “High level of integration of front-end imaging optics system for electron cyclotron emission imaging diagnostics on the DIII-D tokamak.” Fusion Engineering and Design, 172(2021), 112915.</w:t>
      </w:r>
      <w:r>
        <w:rPr>
          <w:sz w:val="20"/>
          <w:szCs w:val="20"/>
        </w:rPr>
        <w:cr/>
        <w:t xml:space="preserve">Y. Zhu, et al., "System-on-chip upgrade of millimeter-wave imaging diagnostics for fusion plasma." Review of Scientific Instruments 92.5 (2021). </w:t>
      </w:r>
    </w:p>
  </w:comment>
  <w:comment w:id="24" w:author="Xiaoliang Li" w:date="2025-07-07T17:01:00Z" w:initials="XL">
    <w:p w14:paraId="766642F6" w14:textId="77777777" w:rsidR="00F55156" w:rsidRDefault="00F55156" w:rsidP="00F55156">
      <w:r>
        <w:rPr>
          <w:rStyle w:val="CommentReference"/>
        </w:rPr>
        <w:annotationRef/>
      </w:r>
      <w:r>
        <w:rPr>
          <w:color w:val="000000"/>
          <w:sz w:val="20"/>
          <w:szCs w:val="20"/>
        </w:rPr>
        <w:t>it would be better to add a figure to show the structure</w:t>
      </w:r>
    </w:p>
  </w:comment>
  <w:comment w:id="25" w:author="mmwave" w:date="2025-07-08T11:47:00Z" w:initials="m">
    <w:p w14:paraId="73CB65BF" w14:textId="24FCD93F" w:rsidR="002F7B34" w:rsidRDefault="002F7B34">
      <w:pPr>
        <w:pStyle w:val="CommentText"/>
      </w:pPr>
      <w:r>
        <w:rPr>
          <w:rStyle w:val="CommentReference"/>
        </w:rPr>
        <w:annotationRef/>
      </w:r>
      <w:r>
        <w:t xml:space="preserve">I forget to take a </w:t>
      </w:r>
      <w:r>
        <w:rPr>
          <w:rFonts w:hint="eastAsia"/>
        </w:rPr>
        <w:t>close-up</w:t>
      </w:r>
      <w:r>
        <w:t xml:space="preserve"> picture while do the experiment </w:t>
      </w:r>
      <w:proofErr w:type="gramStart"/>
      <w:r>
        <w:t>cause</w:t>
      </w:r>
      <w:proofErr w:type="gramEnd"/>
      <w:r>
        <w:t xml:space="preserve"> I didn’t expect to write a paper about the alignment, so only </w:t>
      </w:r>
      <w:r w:rsidR="00161E19">
        <w:t>concept</w:t>
      </w:r>
      <w:r>
        <w:t xml:space="preserve"> figure is </w:t>
      </w:r>
      <w:r w:rsidR="00161E19">
        <w:t>present in figure3.</w:t>
      </w:r>
      <w:r>
        <w:t xml:space="preserve"> the system has been shipped to PPPL, so if it is required by peer review, I will try to find some photos.</w:t>
      </w:r>
    </w:p>
  </w:comment>
  <w:comment w:id="26" w:author="Xiaoliang Li" w:date="2025-07-07T17:02:00Z" w:initials="XL">
    <w:p w14:paraId="50E08A75" w14:textId="77777777" w:rsidR="00F55156" w:rsidRDefault="00F55156" w:rsidP="00F55156">
      <w:r>
        <w:rPr>
          <w:rStyle w:val="CommentReference"/>
        </w:rPr>
        <w:annotationRef/>
      </w:r>
      <w:r>
        <w:rPr>
          <w:color w:val="000000"/>
          <w:sz w:val="20"/>
          <w:szCs w:val="20"/>
        </w:rPr>
        <w:t>Can we combine these two sentences?</w:t>
      </w:r>
    </w:p>
  </w:comment>
  <w:comment w:id="27" w:author="mmwave" w:date="2025-07-08T11:57:00Z" w:initials="m">
    <w:p w14:paraId="35762F84" w14:textId="680DF4CF" w:rsidR="00161E19" w:rsidRDefault="00161E19" w:rsidP="00161E19">
      <w:pPr>
        <w:pStyle w:val="CommentText"/>
        <w:ind w:firstLine="0"/>
      </w:pPr>
      <w:r>
        <w:rPr>
          <w:rStyle w:val="CommentReference"/>
        </w:rPr>
        <w:annotationRef/>
      </w:r>
      <w:r>
        <w:t xml:space="preserve">Despite the two </w:t>
      </w:r>
      <w:proofErr w:type="gramStart"/>
      <w:r>
        <w:t>sentence</w:t>
      </w:r>
      <w:proofErr w:type="gramEnd"/>
      <w:r>
        <w:t xml:space="preserve"> talk the same thing, I think it is ok as one to state intention to do in this paper and one for brief introduction of this paper</w:t>
      </w:r>
    </w:p>
  </w:comment>
  <w:comment w:id="28" w:author="Xiaoliang Li" w:date="2025-07-07T17:03:00Z" w:initials="XL">
    <w:p w14:paraId="2236A853" w14:textId="77777777" w:rsidR="00F55156" w:rsidRDefault="00F55156" w:rsidP="00F55156">
      <w:r>
        <w:rPr>
          <w:rStyle w:val="CommentReference"/>
        </w:rPr>
        <w:annotationRef/>
      </w:r>
      <w:r>
        <w:rPr>
          <w:color w:val="000000"/>
          <w:sz w:val="20"/>
          <w:szCs w:val="20"/>
        </w:rPr>
        <w:t>this sentence seems redundant.</w:t>
      </w:r>
    </w:p>
  </w:comment>
  <w:comment w:id="29" w:author="mmwave" w:date="2025-07-08T12:07:00Z" w:initials="m">
    <w:p w14:paraId="786E6EEE" w14:textId="32DBDFFA" w:rsidR="00CE23E0" w:rsidRDefault="00CE23E0">
      <w:pPr>
        <w:pStyle w:val="CommentText"/>
      </w:pPr>
      <w:r>
        <w:rPr>
          <w:rStyle w:val="CommentReference"/>
        </w:rPr>
        <w:annotationRef/>
      </w:r>
      <w:r>
        <w:t xml:space="preserve">Change </w:t>
      </w:r>
      <w:proofErr w:type="gramStart"/>
      <w:r>
        <w:t>to :</w:t>
      </w:r>
      <w:proofErr w:type="gramEnd"/>
      <w:r w:rsidRPr="00CE23E0">
        <w:t xml:space="preserve"> </w:t>
      </w:r>
      <w:r>
        <w:t xml:space="preserve">The beam quality of the FIR laser system, which is driven by a CO₂ pump laser, is important for high poloidal wavenumber scattering diagnostics. </w:t>
      </w:r>
      <w:r>
        <w:rPr>
          <w:rStyle w:val="CommentReference"/>
        </w:rPr>
        <w:annotationRef/>
      </w:r>
    </w:p>
  </w:comment>
  <w:comment w:id="44" w:author="Xiaoliang Li" w:date="2025-07-07T17:10:00Z" w:initials="XL">
    <w:p w14:paraId="5A0889A6" w14:textId="77777777" w:rsidR="00E94030" w:rsidRDefault="00E94030" w:rsidP="00E94030">
      <w:r>
        <w:rPr>
          <w:rStyle w:val="CommentReference"/>
        </w:rPr>
        <w:annotationRef/>
      </w:r>
      <w:r>
        <w:rPr>
          <w:color w:val="000000"/>
          <w:sz w:val="20"/>
          <w:szCs w:val="20"/>
        </w:rPr>
        <w:t>it would be better to give the full name of P, S-polarization.</w:t>
      </w:r>
    </w:p>
  </w:comment>
  <w:comment w:id="45" w:author="mmwave" w:date="2025-07-08T12:08:00Z" w:initials="m">
    <w:p w14:paraId="382C3F34" w14:textId="256B3A3A" w:rsidR="00CE23E0" w:rsidRDefault="00CE23E0">
      <w:pPr>
        <w:pStyle w:val="CommentText"/>
      </w:pPr>
      <w:r>
        <w:rPr>
          <w:rStyle w:val="CommentReference"/>
        </w:rPr>
        <w:annotationRef/>
      </w:r>
      <w:r>
        <w:t>Thank you for mentioning that, but P and S polarizations are quite common</w:t>
      </w:r>
      <w:r w:rsidR="00023E75">
        <w:t xml:space="preserve"> terminology</w:t>
      </w:r>
      <w:r>
        <w:t xml:space="preserve"> using in paper, so don’t worry about using them.</w:t>
      </w:r>
    </w:p>
  </w:comment>
  <w:comment w:id="47" w:author="Xiaoliang Li" w:date="2025-07-07T17:13:00Z" w:initials="XL">
    <w:p w14:paraId="473B61BD" w14:textId="77777777" w:rsidR="00E94030" w:rsidRDefault="00E94030" w:rsidP="00E94030">
      <w:r>
        <w:rPr>
          <w:rStyle w:val="CommentReference"/>
        </w:rPr>
        <w:annotationRef/>
      </w:r>
      <w:r>
        <w:rPr>
          <w:color w:val="000000"/>
          <w:sz w:val="20"/>
          <w:szCs w:val="20"/>
        </w:rPr>
        <w:t>I didn’t see this in figure 3</w:t>
      </w:r>
    </w:p>
  </w:comment>
  <w:comment w:id="48" w:author="mmwave" w:date="2025-07-08T12:16:00Z" w:initials="m">
    <w:p w14:paraId="55F8C2A1" w14:textId="50FEF2B5" w:rsidR="00023E75" w:rsidRDefault="00023E75">
      <w:pPr>
        <w:pStyle w:val="CommentText"/>
      </w:pPr>
      <w:r>
        <w:rPr>
          <w:rStyle w:val="CommentReference"/>
        </w:rPr>
        <w:annotationRef/>
      </w:r>
      <w:r>
        <w:t xml:space="preserve">Change </w:t>
      </w:r>
      <w:proofErr w:type="gramStart"/>
      <w:r>
        <w:t>to :</w:t>
      </w:r>
      <w:proofErr w:type="gramEnd"/>
      <w:r>
        <w:t xml:space="preserve"> a laser cavity waveguide</w:t>
      </w:r>
    </w:p>
  </w:comment>
  <w:comment w:id="52" w:author="Xiaoliang Li" w:date="2025-07-07T17:16:00Z" w:initials="XL">
    <w:p w14:paraId="4D9AA32D" w14:textId="77777777" w:rsidR="00E94030" w:rsidRDefault="00E94030" w:rsidP="00E94030">
      <w:r>
        <w:rPr>
          <w:rStyle w:val="CommentReference"/>
        </w:rPr>
        <w:annotationRef/>
      </w:r>
      <w:r>
        <w:rPr>
          <w:color w:val="000000"/>
          <w:sz w:val="20"/>
          <w:szCs w:val="20"/>
        </w:rPr>
        <w:t>from figure 3, these components seem outside the waveguide</w:t>
      </w:r>
    </w:p>
  </w:comment>
  <w:comment w:id="53" w:author="mmwave" w:date="2025-07-08T12:20:00Z" w:initials="m">
    <w:p w14:paraId="0AAA7DF6" w14:textId="1A69794C" w:rsidR="00023E75" w:rsidRDefault="00023E75">
      <w:pPr>
        <w:pStyle w:val="CommentText"/>
      </w:pPr>
      <w:r>
        <w:rPr>
          <w:rStyle w:val="CommentReference"/>
        </w:rPr>
        <w:annotationRef/>
      </w:r>
      <w:r>
        <w:t>Yes! I rewritten as These optical elements are contained within</w:t>
      </w:r>
      <w:r>
        <w:rPr>
          <w:rStyle w:val="CommentReference"/>
        </w:rPr>
        <w:annotationRef/>
      </w:r>
      <w:r>
        <w:rPr>
          <w:rStyle w:val="CommentReference"/>
        </w:rPr>
        <w:annotationRef/>
      </w:r>
      <w:r>
        <w:t xml:space="preserve"> the FIR laser </w:t>
      </w:r>
      <w:proofErr w:type="gramStart"/>
      <w:r>
        <w:t>system,…</w:t>
      </w:r>
      <w:proofErr w:type="gramEnd"/>
    </w:p>
  </w:comment>
  <w:comment w:id="57" w:author="Xiaoliang Li" w:date="2025-07-07T17:15:00Z" w:initials="XL">
    <w:p w14:paraId="361BD43A" w14:textId="4FF9BE45" w:rsidR="00E94030" w:rsidRDefault="00E94030" w:rsidP="00E94030">
      <w:r>
        <w:rPr>
          <w:rStyle w:val="CommentReference"/>
        </w:rPr>
        <w:annotationRef/>
      </w:r>
      <w:r>
        <w:rPr>
          <w:color w:val="000000"/>
          <w:sz w:val="20"/>
          <w:szCs w:val="20"/>
        </w:rPr>
        <w:t>It would be better to unify all the names in the manuscript.</w:t>
      </w:r>
    </w:p>
  </w:comment>
  <w:comment w:id="58" w:author="mmwave" w:date="2025-07-08T12:21:00Z" w:initials="m">
    <w:p w14:paraId="715F2C04" w14:textId="7F6914FC" w:rsidR="00023E75" w:rsidRDefault="00023E75">
      <w:pPr>
        <w:pStyle w:val="CommentText"/>
      </w:pPr>
      <w:r>
        <w:rPr>
          <w:rStyle w:val="CommentReference"/>
        </w:rPr>
        <w:annotationRef/>
      </w:r>
      <w:r>
        <w:t xml:space="preserve">Change </w:t>
      </w:r>
      <w:proofErr w:type="gramStart"/>
      <w:r>
        <w:t>to :</w:t>
      </w:r>
      <w:proofErr w:type="gramEnd"/>
      <w:r>
        <w:t xml:space="preserve"> laser cavity waveguide</w:t>
      </w:r>
    </w:p>
  </w:comment>
  <w:comment w:id="62" w:author="Xiaoliang Li" w:date="2025-07-07T17:17:00Z" w:initials="XL">
    <w:p w14:paraId="3676F749" w14:textId="77777777" w:rsidR="00E94030" w:rsidRDefault="00E94030" w:rsidP="00E94030">
      <w:r>
        <w:rPr>
          <w:rStyle w:val="CommentReference"/>
        </w:rPr>
        <w:annotationRef/>
      </w:r>
      <w:r>
        <w:rPr>
          <w:color w:val="000000"/>
          <w:sz w:val="20"/>
          <w:szCs w:val="20"/>
        </w:rPr>
        <w:t>it would be better to unify the names in the text and figure 4</w:t>
      </w:r>
    </w:p>
  </w:comment>
  <w:comment w:id="63" w:author="mmwave" w:date="2025-07-08T12:23:00Z" w:initials="m">
    <w:p w14:paraId="0527EEA3" w14:textId="7D33C7FE" w:rsidR="00023E75" w:rsidRDefault="00023E75">
      <w:pPr>
        <w:pStyle w:val="CommentText"/>
      </w:pPr>
      <w:r>
        <w:rPr>
          <w:rStyle w:val="CommentReference"/>
        </w:rPr>
        <w:annotationRef/>
      </w:r>
      <w:r>
        <w:t>Yes, I have modified these.</w:t>
      </w:r>
    </w:p>
  </w:comment>
  <w:comment w:id="78" w:author="Xiaoliang Li" w:date="2025-07-07T17:24:00Z" w:initials="XL">
    <w:p w14:paraId="7B949798" w14:textId="77777777" w:rsidR="00DC34FE" w:rsidRDefault="00DC34FE" w:rsidP="00DC34FE">
      <w:r>
        <w:rPr>
          <w:rStyle w:val="CommentReference"/>
        </w:rPr>
        <w:annotationRef/>
      </w:r>
      <w:r>
        <w:rPr>
          <w:color w:val="000000"/>
          <w:sz w:val="20"/>
          <w:szCs w:val="20"/>
        </w:rPr>
        <w:t xml:space="preserve">would it be better to put this sentence as the first sentence of this </w:t>
      </w:r>
      <w:proofErr w:type="gramStart"/>
      <w:r>
        <w:rPr>
          <w:color w:val="000000"/>
          <w:sz w:val="20"/>
          <w:szCs w:val="20"/>
        </w:rPr>
        <w:t>paragraph</w:t>
      </w:r>
      <w:proofErr w:type="gramEnd"/>
    </w:p>
  </w:comment>
  <w:comment w:id="81" w:author="Xiaoliang Li" w:date="2025-07-07T17:24:00Z" w:initials="XL">
    <w:p w14:paraId="07B023F6" w14:textId="77777777" w:rsidR="00E94030" w:rsidRDefault="00E94030" w:rsidP="00E94030">
      <w:r>
        <w:rPr>
          <w:rStyle w:val="CommentReference"/>
        </w:rPr>
        <w:annotationRef/>
      </w:r>
      <w:r>
        <w:rPr>
          <w:color w:val="000000"/>
          <w:sz w:val="20"/>
          <w:szCs w:val="20"/>
        </w:rPr>
        <w:t xml:space="preserve">would it be better to put this sentence as the first sentence of this </w:t>
      </w:r>
      <w:proofErr w:type="gramStart"/>
      <w:r>
        <w:rPr>
          <w:color w:val="000000"/>
          <w:sz w:val="20"/>
          <w:szCs w:val="20"/>
        </w:rPr>
        <w:t>paragraph</w:t>
      </w:r>
      <w:proofErr w:type="gramEnd"/>
    </w:p>
  </w:comment>
  <w:comment w:id="82" w:author="mmwave" w:date="2025-07-08T12:30:00Z" w:initials="m">
    <w:p w14:paraId="0E889024" w14:textId="05AF7C31" w:rsidR="00DC34FE" w:rsidRDefault="00DC34FE">
      <w:pPr>
        <w:pStyle w:val="CommentText"/>
      </w:pPr>
      <w:r>
        <w:rPr>
          <w:rStyle w:val="CommentReference"/>
        </w:rPr>
        <w:annotationRef/>
      </w:r>
      <w:r>
        <w:t>Yes</w:t>
      </w:r>
      <w:r w:rsidR="00190654">
        <w:t xml:space="preserve">, I </w:t>
      </w:r>
      <w:r w:rsidR="00F225E9">
        <w:t>moved to the first sentence</w:t>
      </w:r>
    </w:p>
  </w:comment>
  <w:comment w:id="87" w:author="Xiaoliang Li" w:date="2025-07-07T17:26:00Z" w:initials="XL">
    <w:p w14:paraId="2288CFF1" w14:textId="77777777" w:rsidR="00E94030" w:rsidRDefault="00E94030" w:rsidP="00E94030">
      <w:r>
        <w:rPr>
          <w:rStyle w:val="CommentReference"/>
        </w:rPr>
        <w:annotationRef/>
      </w:r>
      <w:r>
        <w:rPr>
          <w:color w:val="000000"/>
          <w:sz w:val="20"/>
          <w:szCs w:val="20"/>
        </w:rPr>
        <w:t>there is no introduction in the manuscript</w:t>
      </w:r>
    </w:p>
  </w:comment>
  <w:comment w:id="88" w:author="mmwave" w:date="2025-07-08T12:34:00Z" w:initials="m">
    <w:p w14:paraId="494A4608" w14:textId="39A7DE4B" w:rsidR="00190654" w:rsidRDefault="00190654">
      <w:pPr>
        <w:pStyle w:val="CommentText"/>
      </w:pPr>
      <w:r>
        <w:rPr>
          <w:rStyle w:val="CommentReference"/>
        </w:rPr>
        <w:annotationRef/>
      </w:r>
      <w:r>
        <w:t xml:space="preserve">Yes, I delete the content about FIReTIP </w:t>
      </w:r>
    </w:p>
  </w:comment>
  <w:comment w:id="99" w:author="Xiaoliang Li" w:date="2025-07-07T17:57:00Z" w:initials="XL">
    <w:p w14:paraId="7CA1CE8D" w14:textId="77777777" w:rsidR="00E94030" w:rsidRDefault="00E94030" w:rsidP="00E94030">
      <w:r>
        <w:rPr>
          <w:rStyle w:val="CommentReference"/>
        </w:rPr>
        <w:annotationRef/>
      </w:r>
      <w:r>
        <w:rPr>
          <w:color w:val="000000"/>
          <w:sz w:val="20"/>
          <w:szCs w:val="20"/>
        </w:rPr>
        <w:t xml:space="preserve">I have seen these sentences many </w:t>
      </w:r>
      <w:proofErr w:type="gramStart"/>
      <w:r>
        <w:rPr>
          <w:color w:val="000000"/>
          <w:sz w:val="20"/>
          <w:szCs w:val="20"/>
        </w:rPr>
        <w:t>time</w:t>
      </w:r>
      <w:proofErr w:type="gramEnd"/>
      <w:r>
        <w:rPr>
          <w:color w:val="000000"/>
          <w:sz w:val="20"/>
          <w:szCs w:val="20"/>
        </w:rPr>
        <w:t xml:space="preserve"> in the manuscript, try to be concise.</w:t>
      </w:r>
    </w:p>
  </w:comment>
  <w:comment w:id="100" w:author="mmwave" w:date="2025-07-08T12:56:00Z" w:initials="m">
    <w:p w14:paraId="441349AA" w14:textId="0234DC61" w:rsidR="0072772D" w:rsidRDefault="0072772D">
      <w:pPr>
        <w:pStyle w:val="CommentText"/>
      </w:pPr>
      <w:r>
        <w:rPr>
          <w:rStyle w:val="CommentReference"/>
        </w:rPr>
        <w:annotationRef/>
      </w:r>
      <w:r>
        <w:t>Yes, the power and time has been mentioned before, so I delete the final sentence</w:t>
      </w:r>
    </w:p>
  </w:comment>
  <w:comment w:id="102" w:author="Xiaoliang Li" w:date="2025-07-07T17:59:00Z" w:initials="XL">
    <w:p w14:paraId="32D4247B" w14:textId="77777777" w:rsidR="00E94030" w:rsidRDefault="00E94030" w:rsidP="00E94030">
      <w:r>
        <w:rPr>
          <w:rStyle w:val="CommentReference"/>
        </w:rPr>
        <w:annotationRef/>
      </w:r>
      <w:r>
        <w:rPr>
          <w:color w:val="000000"/>
          <w:sz w:val="20"/>
          <w:szCs w:val="20"/>
        </w:rPr>
        <w:t>the logic in this sentence is a little strange.</w:t>
      </w:r>
    </w:p>
  </w:comment>
  <w:comment w:id="103" w:author="mmwave" w:date="2025-07-08T12:58:00Z" w:initials="m">
    <w:p w14:paraId="2A99438A" w14:textId="2F154A2B" w:rsidR="0072772D" w:rsidRDefault="0072772D">
      <w:pPr>
        <w:pStyle w:val="CommentText"/>
      </w:pPr>
      <w:r>
        <w:rPr>
          <w:rStyle w:val="CommentReference"/>
        </w:rPr>
        <w:annotationRef/>
      </w:r>
      <w:r>
        <w:t xml:space="preserve">The power will drop to </w:t>
      </w:r>
      <w:r w:rsidR="00F225E9">
        <w:t>low level and could impact the SNR</w:t>
      </w:r>
    </w:p>
  </w:comment>
  <w:comment w:id="106" w:author="Xiaoliang Li" w:date="2025-07-07T19:23:00Z" w:initials="XL">
    <w:p w14:paraId="1E2D3CCF" w14:textId="77777777" w:rsidR="008C2D5C" w:rsidRDefault="008C2D5C" w:rsidP="008C2D5C">
      <w:r>
        <w:rPr>
          <w:rStyle w:val="CommentReference"/>
        </w:rPr>
        <w:annotationRef/>
      </w:r>
      <w:r>
        <w:rPr>
          <w:color w:val="000000"/>
          <w:sz w:val="20"/>
          <w:szCs w:val="20"/>
        </w:rPr>
        <w:t>can you give a figure or table to show the relationship?</w:t>
      </w:r>
    </w:p>
  </w:comment>
  <w:comment w:id="107" w:author="mmwave" w:date="2025-07-08T13:18:00Z" w:initials="m">
    <w:p w14:paraId="4CA1E49B" w14:textId="73E595B2" w:rsidR="00665FEA" w:rsidRDefault="00665FEA">
      <w:pPr>
        <w:pStyle w:val="CommentText"/>
      </w:pPr>
      <w:r>
        <w:rPr>
          <w:rStyle w:val="CommentReference"/>
        </w:rPr>
        <w:annotationRef/>
      </w:r>
      <w:proofErr w:type="gramStart"/>
      <w:r>
        <w:t>Actually</w:t>
      </w:r>
      <w:proofErr w:type="gramEnd"/>
      <w:r>
        <w:t xml:space="preserve"> this is</w:t>
      </w:r>
      <w:r w:rsidR="00F225E9">
        <w:t xml:space="preserve"> illustrated in</w:t>
      </w:r>
      <w:r>
        <w:t xml:space="preserve"> figure 13</w:t>
      </w:r>
      <w:r w:rsidR="00F225E9">
        <w:t xml:space="preserve">, and I also change cavity length to cavity length </w:t>
      </w:r>
      <w:r w:rsidR="00231D32">
        <w:t>adjustment</w:t>
      </w:r>
    </w:p>
  </w:comment>
  <w:comment w:id="112" w:author="Xiaoliang Li" w:date="2025-07-07T19:21:00Z" w:initials="XL">
    <w:p w14:paraId="1929FE3D" w14:textId="76BFE6CA" w:rsidR="008C2D5C" w:rsidRDefault="008C2D5C" w:rsidP="008C2D5C">
      <w:r>
        <w:rPr>
          <w:rStyle w:val="CommentReference"/>
        </w:rPr>
        <w:annotationRef/>
      </w:r>
      <w:r>
        <w:rPr>
          <w:color w:val="000000"/>
          <w:sz w:val="20"/>
          <w:szCs w:val="20"/>
        </w:rPr>
        <w:t>double check the figure number.</w:t>
      </w:r>
    </w:p>
    <w:p w14:paraId="7B0B3A2E" w14:textId="77777777" w:rsidR="008C2D5C" w:rsidRDefault="008C2D5C" w:rsidP="008C2D5C">
      <w:r>
        <w:rPr>
          <w:color w:val="000000"/>
          <w:sz w:val="20"/>
          <w:szCs w:val="20"/>
        </w:rPr>
        <w:t>this paragraph seems lengthy</w:t>
      </w:r>
    </w:p>
    <w:p w14:paraId="68A94A4A" w14:textId="77777777" w:rsidR="008C2D5C" w:rsidRDefault="008C2D5C" w:rsidP="008C2D5C"/>
  </w:comment>
  <w:comment w:id="116" w:author="Yilun Zhu" w:date="2025-07-04T01:04:00Z" w:initials="YZ">
    <w:p w14:paraId="0F269D1D" w14:textId="10D8C146" w:rsidR="002D65BF" w:rsidRDefault="002D65BF" w:rsidP="002D65BF">
      <w:r>
        <w:rPr>
          <w:rStyle w:val="CommentReference"/>
        </w:rPr>
        <w:annotationRef/>
      </w:r>
      <w:r>
        <w:rPr>
          <w:color w:val="000000"/>
          <w:sz w:val="20"/>
          <w:szCs w:val="20"/>
        </w:rPr>
        <w:t>Please normalized them. The Y axis would based on 100%. The most important point for this figure is percentage difference, not absolute power.</w:t>
      </w:r>
    </w:p>
  </w:comment>
  <w:comment w:id="117" w:author="mmwave" w:date="2025-07-06T12:52:00Z" w:initials="m">
    <w:p w14:paraId="27D313B9" w14:textId="185BBD32" w:rsidR="00867228" w:rsidRDefault="00867228">
      <w:pPr>
        <w:pStyle w:val="CommentText"/>
      </w:pPr>
      <w:r>
        <w:rPr>
          <w:rStyle w:val="CommentReference"/>
        </w:rPr>
        <w:annotationRef/>
      </w:r>
      <w:r>
        <w:t xml:space="preserve">Thank </w:t>
      </w:r>
      <w:r w:rsidR="0025642E">
        <w:t>you,</w:t>
      </w:r>
      <w:r>
        <w:t xml:space="preserve"> I have modif</w:t>
      </w:r>
      <w:r w:rsidR="0025642E">
        <w:t>ied</w:t>
      </w:r>
      <w:r>
        <w:t xml:space="preserve"> the figure axis to relative power difference</w:t>
      </w:r>
    </w:p>
  </w:comment>
  <w:comment w:id="118" w:author="mmwave" w:date="2025-07-06T12:53:00Z" w:initials="m">
    <w:p w14:paraId="63997A1E" w14:textId="11EECC02" w:rsidR="00867228" w:rsidRDefault="00867228">
      <w:pPr>
        <w:pStyle w:val="CommentText"/>
      </w:pPr>
      <w:r>
        <w:rPr>
          <w:rStyle w:val="CommentReference"/>
        </w:rPr>
        <w:annotationRef/>
      </w:r>
    </w:p>
  </w:comment>
  <w:comment w:id="120" w:author="Xiaoliang Li" w:date="2025-07-07T19:24:00Z" w:initials="XL">
    <w:p w14:paraId="1DC98A26" w14:textId="77777777" w:rsidR="008C2D5C" w:rsidRDefault="008C2D5C" w:rsidP="008C2D5C">
      <w:r>
        <w:rPr>
          <w:rStyle w:val="CommentReference"/>
        </w:rPr>
        <w:annotationRef/>
      </w:r>
      <w:r>
        <w:rPr>
          <w:color w:val="000000"/>
          <w:sz w:val="20"/>
          <w:szCs w:val="20"/>
        </w:rPr>
        <w:t>more than one ?</w:t>
      </w:r>
    </w:p>
  </w:comment>
  <w:comment w:id="121" w:author="mmwave" w:date="2025-07-08T13:16:00Z" w:initials="m">
    <w:p w14:paraId="25F75D8B" w14:textId="4415ACE4" w:rsidR="00665FEA" w:rsidRDefault="00665FEA">
      <w:pPr>
        <w:pStyle w:val="CommentText"/>
      </w:pPr>
      <w:r>
        <w:rPr>
          <w:rStyle w:val="CommentReference"/>
        </w:rPr>
        <w:annotationRef/>
      </w:r>
      <w:r>
        <w:t>change to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9FCECE" w15:done="0"/>
  <w15:commentEx w15:paraId="4A5EFFD5" w15:done="0"/>
  <w15:commentEx w15:paraId="60EEB21E" w15:paraIdParent="4A5EFFD5" w15:done="0"/>
  <w15:commentEx w15:paraId="6810CF43" w15:done="0"/>
  <w15:commentEx w15:paraId="2930ED7D" w15:paraIdParent="6810CF43" w15:done="0"/>
  <w15:commentEx w15:paraId="7D3027CD" w15:done="0"/>
  <w15:commentEx w15:paraId="3A9AA8A5" w15:paraIdParent="7D3027CD" w15:done="0"/>
  <w15:commentEx w15:paraId="3D2FD0A0" w15:paraIdParent="7D3027CD" w15:done="0"/>
  <w15:commentEx w15:paraId="0801FC3D" w15:done="0"/>
  <w15:commentEx w15:paraId="5322F4C5" w15:done="0"/>
  <w15:commentEx w15:paraId="67B5908F" w15:done="0"/>
  <w15:commentEx w15:paraId="766642F6" w15:done="0"/>
  <w15:commentEx w15:paraId="73CB65BF" w15:paraIdParent="766642F6" w15:done="0"/>
  <w15:commentEx w15:paraId="50E08A75" w15:done="0"/>
  <w15:commentEx w15:paraId="35762F84" w15:paraIdParent="50E08A75" w15:done="0"/>
  <w15:commentEx w15:paraId="2236A853" w15:done="0"/>
  <w15:commentEx w15:paraId="786E6EEE" w15:paraIdParent="2236A853" w15:done="0"/>
  <w15:commentEx w15:paraId="5A0889A6" w15:done="0"/>
  <w15:commentEx w15:paraId="382C3F34" w15:paraIdParent="5A0889A6" w15:done="0"/>
  <w15:commentEx w15:paraId="473B61BD" w15:done="0"/>
  <w15:commentEx w15:paraId="55F8C2A1" w15:paraIdParent="473B61BD" w15:done="0"/>
  <w15:commentEx w15:paraId="4D9AA32D" w15:done="0"/>
  <w15:commentEx w15:paraId="0AAA7DF6" w15:paraIdParent="4D9AA32D" w15:done="0"/>
  <w15:commentEx w15:paraId="361BD43A" w15:done="0"/>
  <w15:commentEx w15:paraId="715F2C04" w15:paraIdParent="361BD43A" w15:done="0"/>
  <w15:commentEx w15:paraId="3676F749" w15:done="0"/>
  <w15:commentEx w15:paraId="0527EEA3" w15:paraIdParent="3676F749" w15:done="0"/>
  <w15:commentEx w15:paraId="7B949798" w15:done="0"/>
  <w15:commentEx w15:paraId="07B023F6" w15:done="0"/>
  <w15:commentEx w15:paraId="0E889024" w15:paraIdParent="07B023F6" w15:done="0"/>
  <w15:commentEx w15:paraId="2288CFF1" w15:done="0"/>
  <w15:commentEx w15:paraId="494A4608" w15:paraIdParent="2288CFF1" w15:done="0"/>
  <w15:commentEx w15:paraId="7CA1CE8D" w15:done="0"/>
  <w15:commentEx w15:paraId="441349AA" w15:paraIdParent="7CA1CE8D" w15:done="0"/>
  <w15:commentEx w15:paraId="32D4247B" w15:done="0"/>
  <w15:commentEx w15:paraId="2A99438A" w15:paraIdParent="32D4247B" w15:done="0"/>
  <w15:commentEx w15:paraId="1E2D3CCF" w15:done="0"/>
  <w15:commentEx w15:paraId="4CA1E49B" w15:paraIdParent="1E2D3CCF" w15:done="0"/>
  <w15:commentEx w15:paraId="68A94A4A" w15:done="0"/>
  <w15:commentEx w15:paraId="0F269D1D" w15:done="1"/>
  <w15:commentEx w15:paraId="27D313B9" w15:paraIdParent="0F269D1D" w15:done="1"/>
  <w15:commentEx w15:paraId="63997A1E" w15:paraIdParent="0F269D1D" w15:done="1"/>
  <w15:commentEx w15:paraId="1DC98A26" w15:done="0"/>
  <w15:commentEx w15:paraId="25F75D8B" w15:paraIdParent="1DC98A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EA4647E" w16cex:dateUtc="2025-07-07T16:38:00Z"/>
  <w16cex:commentExtensible w16cex:durableId="02A34674" w16cex:dateUtc="2025-07-07T16:39:00Z"/>
  <w16cex:commentExtensible w16cex:durableId="061D67C0" w16cex:dateUtc="2025-07-07T23:50:00Z"/>
  <w16cex:commentExtensible w16cex:durableId="43717DA9" w16cex:dateUtc="2025-07-07T23:53:00Z"/>
  <w16cex:commentExtensible w16cex:durableId="515575E4" w16cex:dateUtc="2025-07-08T00:05:00Z"/>
  <w16cex:commentExtensible w16cex:durableId="4135C74F" w16cex:dateUtc="2025-07-07T23:55:00Z"/>
  <w16cex:commentExtensible w16cex:durableId="1CED94C6" w16cex:dateUtc="2025-07-07T23:59:00Z"/>
  <w16cex:commentExtensible w16cex:durableId="753FBFCC" w16cex:dateUtc="2025-07-08T00:01:00Z"/>
  <w16cex:commentExtensible w16cex:durableId="0C209E7B" w16cex:dateUtc="2025-07-08T00:02:00Z"/>
  <w16cex:commentExtensible w16cex:durableId="02232427" w16cex:dateUtc="2025-07-08T00:03:00Z"/>
  <w16cex:commentExtensible w16cex:durableId="0298E311" w16cex:dateUtc="2025-07-08T00:10:00Z"/>
  <w16cex:commentExtensible w16cex:durableId="0B4C5047" w16cex:dateUtc="2025-07-08T00:13:00Z"/>
  <w16cex:commentExtensible w16cex:durableId="3F1C8748" w16cex:dateUtc="2025-07-08T00:16:00Z"/>
  <w16cex:commentExtensible w16cex:durableId="77396978" w16cex:dateUtc="2025-07-08T00:15:00Z"/>
  <w16cex:commentExtensible w16cex:durableId="0ABEA534" w16cex:dateUtc="2025-07-08T00:17:00Z"/>
  <w16cex:commentExtensible w16cex:durableId="437A68FA" w16cex:dateUtc="2025-07-08T00:24:00Z"/>
  <w16cex:commentExtensible w16cex:durableId="559D0201" w16cex:dateUtc="2025-07-08T00:26:00Z"/>
  <w16cex:commentExtensible w16cex:durableId="1256BC63" w16cex:dateUtc="2025-07-08T00:57:00Z"/>
  <w16cex:commentExtensible w16cex:durableId="41A0108F" w16cex:dateUtc="2025-07-08T00:59:00Z"/>
  <w16cex:commentExtensible w16cex:durableId="23DB3577" w16cex:dateUtc="2025-07-08T02:23:00Z"/>
  <w16cex:commentExtensible w16cex:durableId="71308DBA" w16cex:dateUtc="2025-07-08T02:21:00Z"/>
  <w16cex:commentExtensible w16cex:durableId="06C505DF" w16cex:dateUtc="2025-07-08T0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9FCECE" w16cid:durableId="5EA4647E"/>
  <w16cid:commentId w16cid:paraId="4A5EFFD5" w16cid:durableId="02A34674"/>
  <w16cid:commentId w16cid:paraId="60EEB21E" w16cid:durableId="2C1780EF"/>
  <w16cid:commentId w16cid:paraId="6810CF43" w16cid:durableId="061D67C0"/>
  <w16cid:commentId w16cid:paraId="2930ED7D" w16cid:durableId="2C178345"/>
  <w16cid:commentId w16cid:paraId="7D3027CD" w16cid:durableId="43717DA9"/>
  <w16cid:commentId w16cid:paraId="3A9AA8A5" w16cid:durableId="2C1783AB"/>
  <w16cid:commentId w16cid:paraId="3D2FD0A0" w16cid:durableId="2C1783C9"/>
  <w16cid:commentId w16cid:paraId="0801FC3D" w16cid:durableId="515575E4"/>
  <w16cid:commentId w16cid:paraId="5322F4C5" w16cid:durableId="4135C74F"/>
  <w16cid:commentId w16cid:paraId="67B5908F" w16cid:durableId="1CED94C6"/>
  <w16cid:commentId w16cid:paraId="766642F6" w16cid:durableId="753FBFCC"/>
  <w16cid:commentId w16cid:paraId="73CB65BF" w16cid:durableId="2C1783D8"/>
  <w16cid:commentId w16cid:paraId="50E08A75" w16cid:durableId="0C209E7B"/>
  <w16cid:commentId w16cid:paraId="35762F84" w16cid:durableId="2C178614"/>
  <w16cid:commentId w16cid:paraId="2236A853" w16cid:durableId="02232427"/>
  <w16cid:commentId w16cid:paraId="786E6EEE" w16cid:durableId="2C178886"/>
  <w16cid:commentId w16cid:paraId="5A0889A6" w16cid:durableId="0298E311"/>
  <w16cid:commentId w16cid:paraId="382C3F34" w16cid:durableId="2C1788CC"/>
  <w16cid:commentId w16cid:paraId="473B61BD" w16cid:durableId="0B4C5047"/>
  <w16cid:commentId w16cid:paraId="55F8C2A1" w16cid:durableId="2C178A93"/>
  <w16cid:commentId w16cid:paraId="4D9AA32D" w16cid:durableId="3F1C8748"/>
  <w16cid:commentId w16cid:paraId="0AAA7DF6" w16cid:durableId="2C178B93"/>
  <w16cid:commentId w16cid:paraId="361BD43A" w16cid:durableId="77396978"/>
  <w16cid:commentId w16cid:paraId="715F2C04" w16cid:durableId="2C178BCE"/>
  <w16cid:commentId w16cid:paraId="3676F749" w16cid:durableId="0ABEA534"/>
  <w16cid:commentId w16cid:paraId="0527EEA3" w16cid:durableId="2C178C4C"/>
  <w16cid:commentId w16cid:paraId="7B949798" w16cid:durableId="2C178DE0"/>
  <w16cid:commentId w16cid:paraId="07B023F6" w16cid:durableId="437A68FA"/>
  <w16cid:commentId w16cid:paraId="0E889024" w16cid:durableId="2C178DE5"/>
  <w16cid:commentId w16cid:paraId="2288CFF1" w16cid:durableId="559D0201"/>
  <w16cid:commentId w16cid:paraId="494A4608" w16cid:durableId="2C178EE6"/>
  <w16cid:commentId w16cid:paraId="7CA1CE8D" w16cid:durableId="1256BC63"/>
  <w16cid:commentId w16cid:paraId="441349AA" w16cid:durableId="2C17940C"/>
  <w16cid:commentId w16cid:paraId="32D4247B" w16cid:durableId="41A0108F"/>
  <w16cid:commentId w16cid:paraId="2A99438A" w16cid:durableId="2C179467"/>
  <w16cid:commentId w16cid:paraId="1E2D3CCF" w16cid:durableId="23DB3577"/>
  <w16cid:commentId w16cid:paraId="4CA1E49B" w16cid:durableId="2C179917"/>
  <w16cid:commentId w16cid:paraId="68A94A4A" w16cid:durableId="71308DBA"/>
  <w16cid:commentId w16cid:paraId="0F269D1D" w16cid:durableId="11F4BA47"/>
  <w16cid:commentId w16cid:paraId="27D313B9" w16cid:durableId="2C14EFFF"/>
  <w16cid:commentId w16cid:paraId="63997A1E" w16cid:durableId="2C14F02E"/>
  <w16cid:commentId w16cid:paraId="1DC98A26" w16cid:durableId="06C505DF"/>
  <w16cid:commentId w16cid:paraId="25F75D8B" w16cid:durableId="2C1798C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mwave">
    <w15:presenceInfo w15:providerId="None" w15:userId="mmwave"/>
  </w15:person>
  <w15:person w15:author="Xiaoliang Li">
    <w15:presenceInfo w15:providerId="AD" w15:userId="S::bxlli@ucdavis.edu::fead8e99-0cc2-48ae-81b0-a4617c9fc57c"/>
  </w15:person>
  <w15:person w15:author="Yilun Zhu">
    <w15:presenceInfo w15:providerId="AD" w15:userId="S::amzhu@ucdavis.edu::9203d1d5-3650-41a7-9578-0b31582554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178"/>
    <w:rsid w:val="00002E0D"/>
    <w:rsid w:val="00023E75"/>
    <w:rsid w:val="00087E2C"/>
    <w:rsid w:val="000C2633"/>
    <w:rsid w:val="00161E19"/>
    <w:rsid w:val="001867E4"/>
    <w:rsid w:val="00190654"/>
    <w:rsid w:val="00231D32"/>
    <w:rsid w:val="0025642E"/>
    <w:rsid w:val="002B5CE0"/>
    <w:rsid w:val="002D65BF"/>
    <w:rsid w:val="002D74F4"/>
    <w:rsid w:val="002F7B34"/>
    <w:rsid w:val="0032637B"/>
    <w:rsid w:val="004C0598"/>
    <w:rsid w:val="004F1D49"/>
    <w:rsid w:val="005541EC"/>
    <w:rsid w:val="00602B03"/>
    <w:rsid w:val="00665FEA"/>
    <w:rsid w:val="006C6B74"/>
    <w:rsid w:val="006D50EA"/>
    <w:rsid w:val="0072772D"/>
    <w:rsid w:val="007C16D9"/>
    <w:rsid w:val="007D4FFB"/>
    <w:rsid w:val="00852C21"/>
    <w:rsid w:val="00867228"/>
    <w:rsid w:val="008C2D5C"/>
    <w:rsid w:val="008D1E15"/>
    <w:rsid w:val="009070C8"/>
    <w:rsid w:val="009309AC"/>
    <w:rsid w:val="00931CD0"/>
    <w:rsid w:val="00A53692"/>
    <w:rsid w:val="00A55CB4"/>
    <w:rsid w:val="00B91178"/>
    <w:rsid w:val="00C51FD6"/>
    <w:rsid w:val="00C572B3"/>
    <w:rsid w:val="00C83E1D"/>
    <w:rsid w:val="00CE23E0"/>
    <w:rsid w:val="00DC34FE"/>
    <w:rsid w:val="00E00BF8"/>
    <w:rsid w:val="00E94030"/>
    <w:rsid w:val="00E94957"/>
    <w:rsid w:val="00EF47F6"/>
    <w:rsid w:val="00F225E9"/>
    <w:rsid w:val="00F317C7"/>
    <w:rsid w:val="00F36583"/>
    <w:rsid w:val="00F36662"/>
    <w:rsid w:val="00F551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8/08/relationships/commentsExtensible" Target="commentsExtensi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15</Pages>
  <Words>4307</Words>
  <Characters>24552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mmwave</dc:creator>
  <cp:lastModifiedBy>mmwave</cp:lastModifiedBy>
  <cp:revision>6</cp:revision>
  <dcterms:created xsi:type="dcterms:W3CDTF">2025-07-08T18:41:00Z</dcterms:created>
  <dcterms:modified xsi:type="dcterms:W3CDTF">2025-07-09T07:22:00Z</dcterms:modified>
</cp:coreProperties>
</file>