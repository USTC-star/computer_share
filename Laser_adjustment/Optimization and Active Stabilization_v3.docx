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00D00470" w14:textId="77777777" w:rsidR="00B91178" w:rsidRDefault="00087E2C">
      <w:pPr>
        <w:ind w:firstLine="0"/>
        <w:rPr>
          <w:b/>
        </w:rPr>
      </w:pPr>
      <w:r>
        <w:rPr>
          <w:b/>
        </w:rPr>
        <w:t>Abstract</w:t>
      </w:r>
    </w:p>
    <w:p w14:paraId="4746EA9E" w14:textId="77777777" w:rsidR="00B91178" w:rsidRDefault="00087E2C">
      <w:pPr>
        <w:jc w:val="both"/>
      </w:pPr>
      <w:bookmarkStart w:id="2" w:name="_heading=h.b9vhaankmd09" w:colFirst="0" w:colLast="0"/>
      <w:bookmarkEnd w:id="2"/>
      <w:r>
        <w:t xml:space="preserve">The far-infrared (FIR) laser output beam power and pattern are critical parameters in 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high-power CO₂ laser, aligned with the waveguide axis using a HeNe reference laser, serves as the pump source. The sensitivity of FIR beam intensity to pump gas pressure and thermal expansion is investigated, revealing that even a 1 </w:t>
      </w:r>
      <w:proofErr w:type="spellStart"/>
      <w:r>
        <w:t>μm</w:t>
      </w:r>
      <w:proofErr w:type="spellEnd"/>
      <w:r>
        <w:t xml:space="preserve"> cavity expansion can significantly degrade output power stability.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4CD18F68" w14:textId="77777777" w:rsidR="00B91178" w:rsidRDefault="00087E2C">
      <w:pPr>
        <w:jc w:val="both"/>
      </w:pPr>
      <w:r>
        <w:t>Transport is one of the key research topics in fusion plasma physics. In experiments conducted on the NSTX device, electron-scale transport has been observed to exceed neoclassical transport predictions by a significant margin [ref]. This elevated transport can lead to substantial particle and thermal losses, ultimately degrading plasma confinement. Consequently, understanding and controlling electron dynamics is critical for the successful operation of tokamaks. The NSTX-U device, with its distinctive high-beta and low-collisionality conditions, provides an ideal platform for investigating electron-scale turbulence. This study will systematically explore how turbulence characteristics vary with essential parameters such as collisionality, the q-profile, and E×B shear, aiming to identify the mechanisms that govern confinement scaling. An essential diagnostics system in this investigation is the 693 GHz, 8-channel millimeter-wave poloidal scattering system, which will measure electron-scale turbulence across the plasma core to edge (normalized radius</w:t>
      </w:r>
      <w:r>
        <w:rPr>
          <w:color w:val="FF0000"/>
        </w:rPr>
        <w:t xml:space="preserve"> rho</w:t>
      </w:r>
      <w:r>
        <w:t xml:space="preserve"> from 0.2 to 1) with a poloidal wavenumber range of 7 to ~40 cm</w:t>
      </w:r>
      <w:r w:rsidRPr="002D65BF">
        <w:rPr>
          <w:vertAlign w:val="superscript"/>
        </w:rPr>
        <w:t>−1</w:t>
      </w:r>
      <w:r>
        <w:t>. This capability enables comprehensive coverage of the predicted electron temperature gradient (ETG) and other electron-scale turbulence spectra.</w:t>
      </w:r>
    </w:p>
    <w:p w14:paraId="1E7759A2" w14:textId="77777777" w:rsidR="00B91178" w:rsidRDefault="00087E2C">
      <w:pPr>
        <w:jc w:val="both"/>
      </w:pPr>
      <w:r>
        <w:t xml:space="preserve">The system utilizes an optically pumped far-infrared (FIR) laser with formic acid (HCOOH) vapor serving as the gain medium. It is pumped by a 150 W CO₂ laser operating on the 9R20 line (9.27 </w:t>
      </w:r>
      <w:proofErr w:type="spellStart"/>
      <w:r>
        <w:t>μm</w:t>
      </w:r>
      <w:proofErr w:type="spellEnd"/>
      <w:r>
        <w:t>), which drives rotational transitions to generate the 693 GHz FIR signal. The output beam is coupled into a waveguide and directed to the launch optics, where adjustable mirrors allow precise beam steering for various measurement configurations. Maintaining a high-quality Gaussian beam profile is critical for efficient waveguide coupling.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77777777" w:rsidR="00B91178" w:rsidRDefault="00087E2C">
      <w:pPr>
        <w:jc w:val="both"/>
      </w:pPr>
      <w:r>
        <w:lastRenderedPageBreak/>
        <w:t>This paper focuses on optimizing the performance of a 693 GHz far-infrared (FIR) laser through precision optics alignment and cavity length feedback control. The system is driven by a CO₂ pump laser, and its output beam quality is important for high poloidal wavenumber scattering diagnostics. Section 2 reviews the FIR laser setup, while Sec. 3 presents beam pattern optimization by optics alignment. Section 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77777777" w:rsidR="00B91178" w:rsidRDefault="00087E2C">
      <w:pPr>
        <w:jc w:val="both"/>
      </w:pPr>
      <w:r>
        <w:t xml:space="preserve">The 693 GHz far-infrared (FIR) laser serves as the launch beam source for the NSTX-U high-k scattering diagnostics. This laser is optically pumped by a 150 W CO₂ laser (wavelength = 9.27 </w:t>
      </w:r>
      <w:proofErr w:type="spellStart"/>
      <w:r>
        <w:t>μm</w:t>
      </w:r>
      <w:proofErr w:type="spellEnd"/>
      <w:r>
        <w:t>) with a linearly polarized beam. The CO₂ laser beam is injected into the FIR laser cavity, which is filled with formic acid (HCOOH) gas as the gain medium, as shown in Fig. 1.</w:t>
      </w:r>
    </w:p>
    <w:p w14:paraId="3571A96F" w14:textId="77777777" w:rsidR="00B91178" w:rsidRDefault="00087E2C">
      <w:pPr>
        <w:jc w:val="both"/>
      </w:pPr>
      <w:r>
        <w:t xml:space="preserve">The CO2 laser, as shown in Fig. 2, features two independent waveguide cavities, each powered by a dedicated high-voltage supply (-15 kV cathode, 0 V anode) that initiates gas breakdown in the CO₂-N₂-He mixture (6:18:76 ratio). This discharge sustains a </w:t>
      </w:r>
      <w:proofErr w:type="gramStart"/>
      <w:r>
        <w:t>40 mA</w:t>
      </w:r>
      <w:proofErr w:type="gramEnd"/>
      <w:r>
        <w:t xml:space="preserve"> plasma current that excites CO₂ molecules, producing infrared radiation through quantum cascade transitions.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t>ZnSe</w:t>
      </w:r>
      <w:proofErr w:type="spellEnd"/>
      <w:r>
        <w:t xml:space="preserve"> mirror (60% reflectivity at 10 </w:t>
      </w:r>
      <w:proofErr w:type="spellStart"/>
      <w:r>
        <w:t>μm</w:t>
      </w:r>
      <w:proofErr w:type="spellEnd"/>
      <w:r>
        <w:t>) forms the complete laser cavity. Resonant feedback between these components stimulates continuous laser action, with maximum output occurring when the cavity length satisfies the standing wave condition.</w:t>
      </w:r>
    </w:p>
    <w:p w14:paraId="647DC763" w14:textId="77777777" w:rsidR="00B91178" w:rsidRDefault="00087E2C">
      <w:pPr>
        <w:jc w:val="both"/>
      </w:pPr>
      <w:r>
        <w:t xml:space="preserve">The schematic of the FIR system is presented in Fig. 3. It comprises four key components: a rear mirror, a dielectric waveguide tube, a front mirror, and a metallic mesh. The rear mirror consists of a gold-coated copper substrate with a central aperture for CO₂ laser beam injection. Opposite this, the front mirror employs a dielectric-coated silicon wafer optimized for dual functionality - achieving 98% transmission in the FIR range while 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 These optical elements are contained within the dielectric waveguide tube, forming the complete resonant cavity structure. </w:t>
      </w:r>
    </w:p>
    <w:p w14:paraId="4857066B" w14:textId="01858EF5" w:rsidR="00B91178" w:rsidRDefault="00087E2C">
      <w:pPr>
        <w:jc w:val="both"/>
      </w:pPr>
      <w:r>
        <w:t xml:space="preserve">Figure 4 presents a schematic of the feed-in system, detailing the optical path and key components including steering mirrors, focusing optics, beam splitters, and power monitoring detectors.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77777777" w:rsidR="00B91178" w:rsidRDefault="00087E2C">
      <w:pPr>
        <w:jc w:val="both"/>
      </w:pPr>
      <w:r>
        <w:t>Operating on molecular rotational transitions, the FIR laser emits submillimeter-wave radiation at approximately 693 GHz</w:t>
      </w:r>
      <w:r>
        <w:rPr>
          <w:color w:val="FF0000"/>
        </w:rPr>
        <w:t xml:space="preserve"> with ~ 30 mW output power</w:t>
      </w:r>
      <w:r>
        <w:t xml:space="preserve">. This frequency is carefully chosen to ensure that the </w:t>
      </w:r>
      <w:r>
        <w:lastRenderedPageBreak/>
        <w:t xml:space="preserve">laser beam can propagate through the plasma without significant refraction or absorption, even in high-density scenarios </w:t>
      </w:r>
      <w:r>
        <w:rPr>
          <w:color w:val="FF0000"/>
        </w:rPr>
        <w:t>(NSTX-U density)</w:t>
      </w:r>
      <w:r>
        <w:t xml:space="preserve">. The FIR laser output beam will couple with the transmission line through coupling optics lenses. </w:t>
      </w:r>
    </w:p>
    <w:p w14:paraId="439DABAB" w14:textId="77777777" w:rsidR="00B91178" w:rsidRDefault="00087E2C">
      <w:pPr>
        <w:ind w:firstLine="0"/>
        <w:jc w:val="both"/>
      </w:pPr>
      <w:r>
        <w:rPr>
          <w:noProof/>
        </w:rPr>
        <w:drawing>
          <wp:inline distT="114300" distB="114300" distL="114300" distR="114300" wp14:anchorId="358A0344" wp14:editId="0AAC18C7">
            <wp:extent cx="5943600" cy="2057400"/>
            <wp:effectExtent l="0" t="0" r="0" b="0"/>
            <wp:docPr id="1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43600" cy="2057400"/>
                    </a:xfrm>
                    <a:prstGeom prst="rect">
                      <a:avLst/>
                    </a:prstGeom>
                    <a:ln/>
                  </pic:spPr>
                </pic:pic>
              </a:graphicData>
            </a:graphic>
          </wp:inline>
        </w:drawing>
      </w:r>
    </w:p>
    <w:p w14:paraId="12CFA10E" w14:textId="77777777" w:rsidR="00B91178" w:rsidRDefault="00087E2C">
      <w:pPr>
        <w:ind w:firstLine="0"/>
        <w:jc w:val="both"/>
        <w:rPr>
          <w:i/>
          <w:sz w:val="18"/>
          <w:szCs w:val="18"/>
        </w:rPr>
      </w:pPr>
      <w:r>
        <w:rPr>
          <w:i/>
          <w:sz w:val="18"/>
          <w:szCs w:val="18"/>
        </w:rPr>
        <w:t>Figure 1. (left) The formic acid FIR laser is driven by a 150 W CO₂ laser through feed-in system pumping. (2) The laser system setup in the laboratory</w:t>
      </w:r>
    </w:p>
    <w:p w14:paraId="42625912" w14:textId="77777777" w:rsidR="00B91178" w:rsidRDefault="00087E2C">
      <w:pPr>
        <w:keepNext/>
        <w:ind w:firstLine="0"/>
        <w:jc w:val="center"/>
      </w:pPr>
      <w:r>
        <w:rPr>
          <w:noProof/>
        </w:rPr>
        <w:drawing>
          <wp:inline distT="114300" distB="114300" distL="114300" distR="114300" wp14:anchorId="073F524E" wp14:editId="23451CCE">
            <wp:extent cx="4298950" cy="2645508"/>
            <wp:effectExtent l="0" t="0" r="0" b="0"/>
            <wp:docPr id="2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4298950" cy="2645508"/>
                    </a:xfrm>
                    <a:prstGeom prst="rect">
                      <a:avLst/>
                    </a:prstGeom>
                    <a:ln/>
                  </pic:spPr>
                </pic:pic>
              </a:graphicData>
            </a:graphic>
          </wp:inline>
        </w:drawing>
      </w:r>
    </w:p>
    <w:p w14:paraId="51FFF037" w14:textId="77777777" w:rsidR="00B91178" w:rsidRDefault="00087E2C">
      <w:pPr>
        <w:spacing w:after="200" w:line="240" w:lineRule="auto"/>
        <w:jc w:val="center"/>
        <w:rPr>
          <w:i/>
          <w:color w:val="44546A"/>
          <w:sz w:val="18"/>
          <w:szCs w:val="18"/>
        </w:rPr>
      </w:pPr>
      <w:bookmarkStart w:id="3" w:name="_heading=h.cky4jcpsgutv" w:colFirst="0" w:colLast="0"/>
      <w:bookmarkEnd w:id="3"/>
      <w:r>
        <w:rPr>
          <w:i/>
          <w:color w:val="44546A"/>
          <w:sz w:val="18"/>
          <w:szCs w:val="18"/>
        </w:rPr>
        <w:t>Figure 2. Schematic of the CO₂ laser. The main components include the output coupler, Brewster windows, diffraction grating, and laser cavity waveguide.</w:t>
      </w:r>
    </w:p>
    <w:p w14:paraId="62AF3E4D" w14:textId="77777777" w:rsidR="00B91178" w:rsidRDefault="00087E2C">
      <w:pPr>
        <w:spacing w:after="200" w:line="240" w:lineRule="auto"/>
        <w:jc w:val="center"/>
        <w:rPr>
          <w:i/>
          <w:color w:val="44546A"/>
          <w:sz w:val="18"/>
          <w:szCs w:val="18"/>
        </w:rPr>
      </w:pPr>
      <w:bookmarkStart w:id="4" w:name="_heading=h.iil601u2zu64" w:colFirst="0" w:colLast="0"/>
      <w:bookmarkEnd w:id="4"/>
      <w:r>
        <w:rPr>
          <w:i/>
          <w:noProof/>
          <w:color w:val="44546A"/>
          <w:sz w:val="18"/>
          <w:szCs w:val="18"/>
        </w:rPr>
        <w:lastRenderedPageBreak/>
        <w:drawing>
          <wp:inline distT="114300" distB="114300" distL="114300" distR="114300" wp14:anchorId="2D6ED398" wp14:editId="0FB83002">
            <wp:extent cx="3711806" cy="2549072"/>
            <wp:effectExtent l="0" t="0" r="0" b="0"/>
            <wp:docPr id="2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711806" cy="2549072"/>
                    </a:xfrm>
                    <a:prstGeom prst="rect">
                      <a:avLst/>
                    </a:prstGeom>
                    <a:ln/>
                  </pic:spPr>
                </pic:pic>
              </a:graphicData>
            </a:graphic>
          </wp:inline>
        </w:drawing>
      </w:r>
    </w:p>
    <w:p w14:paraId="77F60562" w14:textId="77777777" w:rsidR="00B91178" w:rsidRDefault="00087E2C">
      <w:pPr>
        <w:spacing w:after="200" w:line="240" w:lineRule="auto"/>
        <w:jc w:val="center"/>
        <w:rPr>
          <w:i/>
          <w:color w:val="44546A"/>
          <w:sz w:val="18"/>
          <w:szCs w:val="18"/>
        </w:rPr>
      </w:pPr>
      <w:bookmarkStart w:id="5" w:name="_heading=h.awxv3lhkuv3" w:colFirst="0" w:colLast="0"/>
      <w:bookmarkEnd w:id="5"/>
      <w:r>
        <w:rPr>
          <w:i/>
          <w:color w:val="44546A"/>
          <w:sz w:val="18"/>
          <w:szCs w:val="18"/>
        </w:rPr>
        <w:t>Figure 3. Schematic of the FIR laser. The main components include the front/rear mirror, metallic mesh, and laser cavity waveguide.</w:t>
      </w:r>
    </w:p>
    <w:p w14:paraId="343972A5" w14:textId="77777777" w:rsidR="00B91178" w:rsidRDefault="00087E2C">
      <w:pPr>
        <w:keepNext/>
        <w:ind w:firstLine="0"/>
        <w:jc w:val="center"/>
      </w:pPr>
      <w:r>
        <w:rPr>
          <w:noProof/>
        </w:rPr>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6" w:name="_heading=h.qrdwkjf5037i" w:colFirst="0" w:colLast="0"/>
      <w:bookmarkEnd w:id="6"/>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77777777" w:rsidR="00B91178" w:rsidRDefault="00087E2C">
      <w:pPr>
        <w:jc w:val="both"/>
      </w:pPr>
      <w:r>
        <w:t xml:space="preserve">The high-k scattering system launch beam laser stands in the gallery area, which is far away from the NSTX-U machine vessel. The long-distance (20 m) waveguide is used as the transmission line for launch beam delivery, which requires a high-quality coupling beam profile for insertion loss minimization. The NSTX-U high-k scattering diagnostics require a 693 GHz beam with at least 10 mW power at the transmission line’s end (near the NSTX-U window) to achieve a signal-to-noise ratio greater than 10. Ensuring a high-quality FIR laser output beam profile is essential for maximizing coupling efficiency across the transmission line, which includes the coupling optics and long-distance beam propagation. As demonstrated in </w:t>
      </w:r>
      <w:r w:rsidRPr="002D65BF">
        <w:rPr>
          <w:color w:val="FF0000"/>
        </w:rPr>
        <w:t>Ref. xx</w:t>
      </w:r>
      <w:r>
        <w:t xml:space="preserve">, the highest coupling efficiency between the FIR output and the transmission line </w:t>
      </w:r>
      <w:r>
        <w:lastRenderedPageBreak/>
        <w:t>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which improves the spatial resolution of high-k scattering measurements. This approach streamlines the launch optics design near the NSTX-U window and provides closer agreement with synthetic diagnostics simulations.</w:t>
      </w:r>
    </w:p>
    <w:p w14:paraId="06ED4D16" w14:textId="77777777" w:rsidR="00B91178" w:rsidRDefault="00087E2C">
      <w:pPr>
        <w:ind w:firstLine="360"/>
        <w:jc w:val="both"/>
      </w:pPr>
      <w:r>
        <w:t>On the other hand, the stability of the FIR laser output power is critical for ensuring reliable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77777777" w:rsidR="00B91178" w:rsidRDefault="00087E2C">
      <w:pPr>
        <w:jc w:val="both"/>
      </w:pPr>
      <w:bookmarkStart w:id="7" w:name="_heading=h.wth9htqf26y8" w:colFirst="0" w:colLast="0"/>
      <w:bookmarkEnd w:id="7"/>
      <w:r>
        <w:t>During initial alignment, non-ideal beam profiles (e.g., the donut-shaped mode in Fig. 5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lastRenderedPageBreak/>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061460" cy="3644900"/>
                    </a:xfrm>
                    <a:prstGeom prst="rect">
                      <a:avLst/>
                    </a:prstGeom>
                    <a:ln/>
                  </pic:spPr>
                </pic:pic>
              </a:graphicData>
            </a:graphic>
          </wp:inline>
        </w:drawing>
      </w:r>
    </w:p>
    <w:p w14:paraId="0F6F941C" w14:textId="77777777" w:rsidR="00B91178" w:rsidRDefault="00087E2C">
      <w:pPr>
        <w:pBdr>
          <w:top w:val="nil"/>
          <w:left w:val="nil"/>
          <w:bottom w:val="nil"/>
          <w:right w:val="nil"/>
          <w:between w:val="nil"/>
        </w:pBdr>
        <w:spacing w:after="200" w:line="240" w:lineRule="auto"/>
        <w:jc w:val="center"/>
        <w:rPr>
          <w:i/>
          <w:color w:val="44546A"/>
          <w:sz w:val="18"/>
          <w:szCs w:val="18"/>
        </w:rPr>
      </w:pPr>
      <w:r>
        <w:rPr>
          <w:i/>
          <w:color w:val="44546A"/>
          <w:sz w:val="18"/>
          <w:szCs w:val="18"/>
        </w:rPr>
        <w:t>Figure 5. Donut-shaped beam profile of the FIR laser measured 1 meter from the output window.</w:t>
      </w:r>
    </w:p>
    <w:p w14:paraId="4691AA3F" w14:textId="77777777" w:rsidR="00B91178" w:rsidRDefault="00B91178"/>
    <w:p w14:paraId="5D3D15F1" w14:textId="77777777" w:rsidR="00B91178" w:rsidRDefault="00087E2C">
      <w:pPr>
        <w:pBdr>
          <w:top w:val="nil"/>
          <w:left w:val="nil"/>
          <w:bottom w:val="nil"/>
          <w:right w:val="nil"/>
          <w:between w:val="nil"/>
        </w:pBdr>
        <w:ind w:firstLine="0"/>
        <w:rPr>
          <w:b/>
          <w:color w:val="000000"/>
        </w:rPr>
      </w:pPr>
      <w:r>
        <w:rPr>
          <w:b/>
          <w:color w:val="000000"/>
        </w:rPr>
        <w:t>Alignment process and beam pattern quality improvement</w:t>
      </w:r>
    </w:p>
    <w:p w14:paraId="39C3BD77" w14:textId="77777777" w:rsidR="00B91178" w:rsidRDefault="00087E2C" w:rsidP="002D65BF">
      <w:pPr>
        <w:ind w:firstLine="360"/>
        <w:jc w:val="both"/>
      </w:pPr>
      <w:r>
        <w:t>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angular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optical axis.</w:t>
      </w:r>
    </w:p>
    <w:p w14:paraId="2548542D" w14:textId="77777777" w:rsidR="00B91178" w:rsidRDefault="00087E2C" w:rsidP="002D65BF">
      <w:pPr>
        <w:ind w:firstLine="360"/>
        <w:jc w:val="both"/>
      </w:pPr>
      <w:r>
        <w:t xml:space="preserve">The front mirror (designated as #2 in Fig. 6)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w:t>
      </w:r>
    </w:p>
    <w:p w14:paraId="62D202EF" w14:textId="77777777" w:rsidR="00B91178" w:rsidRDefault="00087E2C" w:rsidP="002D65BF">
      <w:pPr>
        <w:ind w:firstLine="360"/>
        <w:jc w:val="both"/>
      </w:pPr>
      <w:r>
        <w:t>The metallic mesh (labeled #3 in Fig. 6), incorporating a 300 lines-per-inch (</w:t>
      </w:r>
      <w:proofErr w:type="spellStart"/>
      <w:r>
        <w:t>lpi</w:t>
      </w:r>
      <w:proofErr w:type="spellEnd"/>
      <w:r>
        <w:t xml:space="preserve">) grid, forms the FIR laser cavity together with the rear mirror. This wavelength-selective component reflects 80% and </w:t>
      </w:r>
      <w:r>
        <w:lastRenderedPageBreak/>
        <w:t xml:space="preserve">transmits 20% of the 432 </w:t>
      </w:r>
      <w:proofErr w:type="spellStart"/>
      <w:r>
        <w:t>μm</w:t>
      </w:r>
      <w:proofErr w:type="spellEnd"/>
      <w:r>
        <w:t xml:space="preserve">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2DC77AB2" w14:textId="77777777" w:rsidR="00B91178" w:rsidRDefault="00087E2C" w:rsidP="002D65BF">
      <w:pPr>
        <w:ind w:firstLine="360"/>
        <w:jc w:val="both"/>
      </w:pPr>
      <w:r>
        <w:t>The CO</w:t>
      </w:r>
      <w:r w:rsidRPr="002D65BF">
        <w:rPr>
          <w:vertAlign w:val="subscript"/>
        </w:rPr>
        <w:t>2</w:t>
      </w:r>
      <w:r>
        <w:t xml:space="preserve"> laser input and FIR laser output windows (designated #4 in Fig. 6)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 including the rear mirror (#1), front mirror (#2), and metallic mesh (#3) previously aligned using a HeNe laser - the complete FIR laser system achieves optimal configuration for efficient 432 </w:t>
      </w:r>
      <w:proofErr w:type="spellStart"/>
      <w:r>
        <w:t>μm</w:t>
      </w:r>
      <w:proofErr w:type="spellEnd"/>
      <w:r>
        <w:t xml:space="preserve"> radiation generation.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403600"/>
                    </a:xfrm>
                    <a:prstGeom prst="rect">
                      <a:avLst/>
                    </a:prstGeom>
                    <a:ln/>
                  </pic:spPr>
                </pic:pic>
              </a:graphicData>
            </a:graphic>
          </wp:inline>
        </w:drawing>
      </w:r>
    </w:p>
    <w:p w14:paraId="309539F9" w14:textId="77777777"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8" w:name="_heading=h.q8v90e2x0tx0" w:colFirst="0" w:colLast="0"/>
      <w:bookmarkEnd w:id="8"/>
      <w:r>
        <w:rPr>
          <w:i/>
          <w:color w:val="44546A"/>
          <w:sz w:val="18"/>
          <w:szCs w:val="18"/>
        </w:rPr>
        <w:t>Figure 6. FIR laser alignment procedure showing the optical axis establishment using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requires: rear mirror Fraunhofer pattern center and mesh zeroth-order diffraction spot to coincide with the HeNe-established aim center.</w:t>
      </w:r>
    </w:p>
    <w:p w14:paraId="443CAA42" w14:textId="77777777" w:rsidR="00B91178" w:rsidRDefault="00087E2C">
      <w:pPr>
        <w:jc w:val="both"/>
      </w:pPr>
      <w:r>
        <w:t xml:space="preserve">After proper alignment, the FIR laser output beam profile (measured 300 mm from the output window) shows significant improvement compared to the unaligned case, as illustrated in Fig. 7.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w:t>
      </w:r>
      <w:r>
        <w:lastRenderedPageBreak/>
        <w:t>Scientech Astral AI310 Power Monitor confirmed an output of ~30 mW. At 300 mm from the output window, the fitted Gaussian beam radii were 12.0 mm in both horizontal and vertical directions.</w:t>
      </w:r>
    </w:p>
    <w:p w14:paraId="665C7CBE" w14:textId="77777777" w:rsidR="00B91178" w:rsidRDefault="00087E2C">
      <w:pPr>
        <w:jc w:val="both"/>
      </w:pPr>
      <w:r>
        <w:t>To further characterize the beam, we performed Gaussian fits at multiple propagation distances (940 mm, 1274 mm, 1947 mm, and 2447 mm). As shown in Fig. 8, the aligned beam maintains excellent Gaussian agreement at all positions. Figures 8(a) and 8(b) present horizontal and vertical intensity profiles, respectively, while Figs. 8(c) and 8(d)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477A3F74" w14:textId="77777777" w:rsidR="00B91178" w:rsidRDefault="00087E2C">
      <w:pPr>
        <w:keepNext/>
        <w:tabs>
          <w:tab w:val="left" w:pos="2400"/>
        </w:tabs>
        <w:jc w:val="center"/>
      </w:pPr>
      <w:r>
        <w:tab/>
      </w:r>
      <w:r>
        <w:rPr>
          <w:noProof/>
        </w:rPr>
        <w:drawing>
          <wp:inline distT="114300" distB="114300" distL="114300" distR="114300" wp14:anchorId="1093DFC2" wp14:editId="13FBC702">
            <wp:extent cx="4731544" cy="2456763"/>
            <wp:effectExtent l="0" t="0" r="0" b="0"/>
            <wp:docPr id="1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731544" cy="2456763"/>
                    </a:xfrm>
                    <a:prstGeom prst="rect">
                      <a:avLst/>
                    </a:prstGeom>
                    <a:ln/>
                  </pic:spPr>
                </pic:pic>
              </a:graphicData>
            </a:graphic>
          </wp:inline>
        </w:drawing>
      </w:r>
    </w:p>
    <w:p w14:paraId="37E12A5F" w14:textId="77777777" w:rsidR="00B91178" w:rsidRDefault="00087E2C">
      <w:pPr>
        <w:pBdr>
          <w:top w:val="nil"/>
          <w:left w:val="nil"/>
          <w:bottom w:val="nil"/>
          <w:right w:val="nil"/>
          <w:between w:val="nil"/>
        </w:pBdr>
        <w:spacing w:after="200" w:line="240" w:lineRule="auto"/>
        <w:jc w:val="center"/>
        <w:rPr>
          <w:i/>
          <w:color w:val="44546A"/>
          <w:sz w:val="18"/>
          <w:szCs w:val="18"/>
        </w:rPr>
      </w:pPr>
      <w:bookmarkStart w:id="9" w:name="_heading=h.sxtl0xz5k75b" w:colFirst="0" w:colLast="0"/>
      <w:bookmarkEnd w:id="9"/>
      <w:r>
        <w:rPr>
          <w:i/>
          <w:color w:val="44546A"/>
          <w:sz w:val="18"/>
          <w:szCs w:val="18"/>
        </w:rPr>
        <w:t xml:space="preserve">Figure 7. FIR laser beam profiles at 300 mm from laser output window (a) without alignment; (b) with alignment.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lastRenderedPageBreak/>
        <w:drawing>
          <wp:inline distT="0" distB="0" distL="0" distR="0" wp14:anchorId="3D0E592D" wp14:editId="6A7FF371">
            <wp:extent cx="3865199" cy="4925995"/>
            <wp:effectExtent l="0" t="0" r="2540" b="8255"/>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2"/>
                    <a:stretch>
                      <a:fillRect/>
                    </a:stretch>
                  </pic:blipFill>
                  <pic:spPr>
                    <a:xfrm>
                      <a:off x="0" y="0"/>
                      <a:ext cx="3865199" cy="4925995"/>
                    </a:xfrm>
                    <a:prstGeom prst="rect">
                      <a:avLst/>
                    </a:prstGeom>
                  </pic:spPr>
                </pic:pic>
              </a:graphicData>
            </a:graphic>
          </wp:inline>
        </w:drawing>
      </w:r>
    </w:p>
    <w:p w14:paraId="67890E54" w14:textId="1FC6ADF0" w:rsidR="00B91178" w:rsidRDefault="00087E2C">
      <w:pPr>
        <w:pBdr>
          <w:top w:val="nil"/>
          <w:left w:val="nil"/>
          <w:bottom w:val="nil"/>
          <w:right w:val="nil"/>
          <w:between w:val="nil"/>
        </w:pBdr>
        <w:spacing w:after="200" w:line="240" w:lineRule="auto"/>
        <w:jc w:val="both"/>
      </w:pPr>
      <w:bookmarkStart w:id="10" w:name="_heading=h.hya1dpvddhom" w:colFirst="0" w:colLast="0"/>
      <w:bookmarkEnd w:id="10"/>
      <w:r>
        <w:rPr>
          <w:i/>
          <w:color w:val="44546A"/>
          <w:sz w:val="18"/>
          <w:szCs w:val="18"/>
        </w:rPr>
        <w:t xml:space="preserve">Figure 8. FIR laser output beam characterization. (a) Horizontal beam power distribution profile. (b) Gaussian fit to horizontal profile. (c) Vertical beam power distribution profile. (d) Gaussian fit to vertical profile .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77777777" w:rsidR="00B91178" w:rsidRDefault="00087E2C">
      <w:pPr>
        <w:pBdr>
          <w:top w:val="nil"/>
          <w:left w:val="nil"/>
          <w:bottom w:val="nil"/>
          <w:right w:val="nil"/>
          <w:between w:val="nil"/>
        </w:pBdr>
        <w:jc w:val="both"/>
      </w:pPr>
      <w:r>
        <w:t xml:space="preserve">The NSTX-U high-k scattering diagnostic employs a CO₂-pumped formic acid (HCOOH) FIR laser system, chosen for its superior spectral purity compared to conventional discharge-excited FIR lasers. This two-stage system produces 432 </w:t>
      </w:r>
      <w:proofErr w:type="spellStart"/>
      <w:r>
        <w:t>μm</w:t>
      </w:r>
      <w:proofErr w:type="spellEnd"/>
      <w:r>
        <w:t xml:space="preserve"> radiation through optical pumping, where the final FIR output power depends critically on both the CO₂ laser pump power and the efficiency of the feed-in coupling system. The CO₂ laser subsystem delivers a stable 150 W output after a 60-minute warm-up period, with active cavity length optimization maintained via piezoelectric actuators.</w:t>
      </w:r>
    </w:p>
    <w:p w14:paraId="3AB4163C" w14:textId="6AA40CF6" w:rsidR="00B91178" w:rsidRDefault="00087E2C">
      <w:pPr>
        <w:pBdr>
          <w:top w:val="nil"/>
          <w:left w:val="nil"/>
          <w:bottom w:val="nil"/>
          <w:right w:val="nil"/>
          <w:between w:val="nil"/>
        </w:pBdr>
        <w:jc w:val="both"/>
      </w:pPr>
      <w:r>
        <w:t xml:space="preserve">To maximize coupling efficiency, we implemented a precision alignment protocol using a visible HeNe laser as a reference beam, enabling accurate optical axis establishment for both the infrared CO₂ (9.6 </w:t>
      </w:r>
      <w:proofErr w:type="spellStart"/>
      <w:r>
        <w:t>μm</w:t>
      </w:r>
      <w:proofErr w:type="spellEnd"/>
      <w:r>
        <w:t xml:space="preserve">) and FIR (432 </w:t>
      </w:r>
      <w:proofErr w:type="spellStart"/>
      <w:r>
        <w:t>μm</w:t>
      </w:r>
      <w:proofErr w:type="spellEnd"/>
      <w:r>
        <w:t>) systems despite their non-visible wavelengths. The alignment procedure follows the methodology detailed in Sec</w:t>
      </w:r>
      <w:r w:rsidR="002D65BF">
        <w:t>.</w:t>
      </w:r>
      <w:r>
        <w:t xml:space="preserve"> III, ensuring optimal overlap between the CO₂ pump beam and the formic </w:t>
      </w:r>
      <w:r>
        <w:lastRenderedPageBreak/>
        <w:t xml:space="preserve">acid laser mode. Additionally, the feed-in system incorporates an anti-reflection coated focusing lens (focal length = 1m at 9.6 </w:t>
      </w:r>
      <w:proofErr w:type="spellStart"/>
      <w:r>
        <w:t>μm</w:t>
      </w:r>
      <w:proofErr w:type="spellEnd"/>
      <w:r>
        <w:t>) to increase the CO₂ power density at the FIR laser input, further enhancing the conversion efficiency.</w:t>
      </w:r>
    </w:p>
    <w:p w14:paraId="29C5D94F" w14:textId="77777777" w:rsidR="00B91178" w:rsidRDefault="00087E2C">
      <w:pPr>
        <w:jc w:val="both"/>
      </w:pPr>
      <w:r>
        <w:t xml:space="preserve">While maximizing power output is important, maintaining stable power output is even more important because it directly impacts the signal level and signal-to-noise ratio of NSTX-U high-k scattering diagnostics. Ideally, laser output power should remain constant. However, FIR laser power fluctuates due to variations in formic acid gas pressure and thermal expansion-induced cavity length changes. Generally, higher gas pressure reduces peak output power but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4A9113DB"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t xml:space="preserve">9.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135 operation seconds. Thus, active feedback control of the cavity length is essential to stabilize power output. To optimize this feedback system, a thorough understanding of the relationship between output power and cavity length adjustment is the beginning. </w:t>
      </w:r>
    </w:p>
    <w:p w14:paraId="5FF9E57F" w14:textId="203F259B" w:rsidR="00B91178" w:rsidRDefault="00087E2C">
      <w:pPr>
        <w:pBdr>
          <w:top w:val="nil"/>
          <w:left w:val="nil"/>
          <w:bottom w:val="nil"/>
          <w:right w:val="nil"/>
          <w:between w:val="nil"/>
        </w:pBdr>
        <w:jc w:val="both"/>
      </w:pPr>
      <w:r>
        <w:t>As shown in Fig</w:t>
      </w:r>
      <w:r w:rsidR="002D65BF">
        <w:t>.</w:t>
      </w:r>
      <w:r>
        <w:t xml:space="preserve"> 10, a computer-controlled stepper motor stage actively adjusts the cavity length. By simultaneously monitoring the FIR laser output power, we establish the precise relationship between cavity length and power output. Through rapid scanning (under 20 seconds) across 1000 discrete positions within a 2 mm length adjustment range, we obtain the characteristic curve presented in Fig. 11. </w:t>
      </w:r>
    </w:p>
    <w:p w14:paraId="10E619B9" w14:textId="642549DB" w:rsidR="00B91178" w:rsidRDefault="00087E2C">
      <w:pPr>
        <w:jc w:val="both"/>
      </w:pPr>
      <w:r>
        <w:t xml:space="preserve">Figure 11 shows the variation of FIR laser intensity with controlled cavity length adjustments, defined as cavity shift. The peak-to-peak distance is approximately 216 µm, which is about half of the wavelength (432.6 µm). Furthermore, when zooming in on a single peak structure, small fluctuations are observed with a periodicity close to a quarter of the CO₂ laser wavelength (9.27 µm). The difference between the FIR and CO₂ laser resonance structures </w:t>
      </w:r>
      <w:proofErr w:type="gramStart"/>
      <w:r w:rsidR="002D65BF">
        <w:t>derives</w:t>
      </w:r>
      <w:proofErr w:type="gramEnd"/>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xml:space="preserve">​ is the wavevector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45C33F53" w14:textId="384DB865" w:rsidR="00B91178" w:rsidRDefault="00087E2C">
      <w:pPr>
        <w:jc w:val="both"/>
      </w:pPr>
      <w:r>
        <w:t xml:space="preserve">Based on the established relationship between FIR laser output power and cavity length (Fig. 11), we can now implement real-time feedback control. By continuously monitoring output power variations, the system detects cavity length changes induced by thermal expansion and automatically adjusts the position </w:t>
      </w:r>
      <w:r>
        <w:lastRenderedPageBreak/>
        <w:t xml:space="preserve">via the stepper motor stage. This active compensation mechanism effectively maintains optimal cavity </w:t>
      </w:r>
      <w:proofErr w:type="gramStart"/>
      <w:r>
        <w:t xml:space="preserve">length, </w:t>
      </w:r>
      <w:r w:rsidR="002D65BF">
        <w:t>and</w:t>
      </w:r>
      <w:proofErr w:type="gramEnd"/>
      <w:r w:rsidR="002D65BF">
        <w:t xml:space="preserve"> </w:t>
      </w:r>
      <w:r>
        <w:t xml:space="preserve">will improving FIR laser power stability during operation. </w:t>
      </w:r>
    </w:p>
    <w:p w14:paraId="6E611CBB" w14:textId="77777777" w:rsidR="00B91178" w:rsidRDefault="00087E2C">
      <w:pPr>
        <w:keepNext/>
        <w:jc w:val="center"/>
      </w:pPr>
      <w:r>
        <w:rPr>
          <w:noProof/>
        </w:rPr>
        <w:drawing>
          <wp:inline distT="0" distB="0" distL="0" distR="0" wp14:anchorId="49AB2159" wp14:editId="452B315E">
            <wp:extent cx="3655069" cy="2741302"/>
            <wp:effectExtent l="0" t="0" r="0" b="0"/>
            <wp:docPr id="2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55069" cy="2741302"/>
                    </a:xfrm>
                    <a:prstGeom prst="rect">
                      <a:avLst/>
                    </a:prstGeom>
                    <a:ln/>
                  </pic:spPr>
                </pic:pic>
              </a:graphicData>
            </a:graphic>
          </wp:inline>
        </w:drawing>
      </w:r>
    </w:p>
    <w:p w14:paraId="1E981A03" w14:textId="77777777" w:rsidR="00B91178" w:rsidRDefault="00087E2C">
      <w:pPr>
        <w:pBdr>
          <w:top w:val="nil"/>
          <w:left w:val="nil"/>
          <w:bottom w:val="nil"/>
          <w:right w:val="nil"/>
          <w:between w:val="nil"/>
        </w:pBdr>
        <w:spacing w:after="200" w:line="240" w:lineRule="auto"/>
        <w:rPr>
          <w:i/>
          <w:color w:val="44546A"/>
          <w:sz w:val="18"/>
          <w:szCs w:val="18"/>
        </w:rPr>
      </w:pPr>
      <w:bookmarkStart w:id="11" w:name="_heading=h.7pxj6be8okkj" w:colFirst="0" w:colLast="0"/>
      <w:bookmarkEnd w:id="11"/>
      <w:r>
        <w:rPr>
          <w:i/>
          <w:color w:val="44546A"/>
          <w:sz w:val="18"/>
          <w:szCs w:val="18"/>
        </w:rPr>
        <w:t>Figure 9. The FIR laser output power's natural temporal decay during operation. This power decrease occurs because thermal expansion gradually alters the cavity length, taking it out of the optimal resonant condition.</w:t>
      </w:r>
    </w:p>
    <w:p w14:paraId="4C2AA41B" w14:textId="77777777" w:rsidR="00B91178" w:rsidRDefault="00087E2C">
      <w:pPr>
        <w:keepNext/>
      </w:pPr>
      <w:r>
        <w:rPr>
          <w:noProof/>
        </w:rPr>
        <w:drawing>
          <wp:inline distT="114300" distB="114300" distL="114300" distR="114300" wp14:anchorId="2511BB6A" wp14:editId="344FAA4D">
            <wp:extent cx="5943600" cy="1905000"/>
            <wp:effectExtent l="0" t="0" r="0" b="0"/>
            <wp:docPr id="2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1905000"/>
                    </a:xfrm>
                    <a:prstGeom prst="rect">
                      <a:avLst/>
                    </a:prstGeom>
                    <a:ln/>
                  </pic:spPr>
                </pic:pic>
              </a:graphicData>
            </a:graphic>
          </wp:inline>
        </w:drawing>
      </w:r>
    </w:p>
    <w:p w14:paraId="1AE6706F" w14:textId="77777777" w:rsidR="00B91178" w:rsidRDefault="00087E2C">
      <w:pPr>
        <w:pBdr>
          <w:top w:val="nil"/>
          <w:left w:val="nil"/>
          <w:bottom w:val="nil"/>
          <w:right w:val="nil"/>
          <w:between w:val="nil"/>
        </w:pBdr>
        <w:spacing w:after="200" w:line="240" w:lineRule="auto"/>
        <w:jc w:val="center"/>
        <w:rPr>
          <w:i/>
          <w:color w:val="44546A"/>
          <w:sz w:val="18"/>
          <w:szCs w:val="18"/>
        </w:rPr>
      </w:pPr>
      <w:bookmarkStart w:id="12" w:name="_heading=h.yh763855pw1c" w:colFirst="0" w:colLast="0"/>
      <w:bookmarkEnd w:id="12"/>
      <w:r>
        <w:rPr>
          <w:i/>
          <w:color w:val="44546A"/>
          <w:sz w:val="18"/>
          <w:szCs w:val="18"/>
        </w:rPr>
        <w:t>Figure 10. FIR laser cavity adjustment setup</w:t>
      </w:r>
    </w:p>
    <w:p w14:paraId="157416E3" w14:textId="77777777" w:rsidR="00B91178" w:rsidRDefault="00A53692">
      <w:pPr>
        <w:keepNext/>
        <w:tabs>
          <w:tab w:val="left" w:pos="1250"/>
        </w:tabs>
        <w:jc w:val="center"/>
      </w:pPr>
      <w:commentRangeStart w:id="13"/>
      <w:r w:rsidRPr="00A53692">
        <w:rPr>
          <w:noProof/>
        </w:rPr>
        <w:lastRenderedPageBreak/>
        <w:drawing>
          <wp:inline distT="0" distB="0" distL="0" distR="0" wp14:anchorId="6F4508D0" wp14:editId="46700049">
            <wp:extent cx="4346825" cy="5889246"/>
            <wp:effectExtent l="0" t="0" r="0" b="0"/>
            <wp:docPr id="12" name="Picture 11">
              <a:extLst xmlns:a="http://schemas.openxmlformats.org/drawingml/2006/main">
                <a:ext uri="{FF2B5EF4-FFF2-40B4-BE49-F238E27FC236}">
                  <a16:creationId xmlns:a16="http://schemas.microsoft.com/office/drawing/2014/main" id="{665C0EA6-93E6-4F77-BF15-4701DB3E2B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65C0EA6-93E6-4F77-BF15-4701DB3E2B70}"/>
                        </a:ext>
                      </a:extLst>
                    </pic:cNvPr>
                    <pic:cNvPicPr>
                      <a:picLocks noChangeAspect="1"/>
                    </pic:cNvPicPr>
                  </pic:nvPicPr>
                  <pic:blipFill>
                    <a:blip r:embed="rId15"/>
                    <a:stretch>
                      <a:fillRect/>
                    </a:stretch>
                  </pic:blipFill>
                  <pic:spPr>
                    <a:xfrm>
                      <a:off x="0" y="0"/>
                      <a:ext cx="4346825" cy="5889246"/>
                    </a:xfrm>
                    <a:prstGeom prst="rect">
                      <a:avLst/>
                    </a:prstGeom>
                  </pic:spPr>
                </pic:pic>
              </a:graphicData>
            </a:graphic>
          </wp:inline>
        </w:drawing>
      </w:r>
      <w:commentRangeEnd w:id="13"/>
      <w:r w:rsidR="008D1E15">
        <w:rPr>
          <w:rStyle w:val="CommentReference"/>
        </w:rPr>
        <w:commentReference w:id="13"/>
      </w:r>
    </w:p>
    <w:p w14:paraId="219EBDA9" w14:textId="77777777" w:rsidR="00B91178" w:rsidRDefault="00087E2C">
      <w:pPr>
        <w:spacing w:after="200" w:line="240" w:lineRule="auto"/>
        <w:jc w:val="center"/>
        <w:rPr>
          <w:i/>
          <w:color w:val="44546A"/>
          <w:sz w:val="18"/>
          <w:szCs w:val="18"/>
        </w:rPr>
      </w:pPr>
      <w:bookmarkStart w:id="14" w:name="_heading=h.4oiuyt227jm" w:colFirst="0" w:colLast="0"/>
      <w:bookmarkEnd w:id="14"/>
      <w:r>
        <w:rPr>
          <w:i/>
          <w:color w:val="44546A"/>
          <w:sz w:val="18"/>
          <w:szCs w:val="18"/>
        </w:rPr>
        <w:t>Figure 11. FIR output intensity with cavity shift measured under Formic acid gas pressure around 150 mTorr</w:t>
      </w:r>
    </w:p>
    <w:p w14:paraId="11C25632" w14:textId="77777777" w:rsidR="00B91178" w:rsidRDefault="00087E2C">
      <w:pPr>
        <w:pBdr>
          <w:top w:val="nil"/>
          <w:left w:val="nil"/>
          <w:bottom w:val="nil"/>
          <w:right w:val="nil"/>
          <w:between w:val="nil"/>
        </w:pBdr>
        <w:jc w:val="both"/>
      </w:pPr>
      <w:r>
        <w:t xml:space="preserve">Figure 11b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 (Figure 12) 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w:t>
      </w:r>
      <w:r>
        <w:lastRenderedPageBreak/>
        <w:t>approach to mitigate resonance-related fluctuations without compromising system performance. While our experiments demonstrate that higher formic acid gas pressure (190–221 mTorr) effectively smooths cavity-shift-induced power fluctuations (Fig. 12),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drawing>
          <wp:inline distT="114300" distB="114300" distL="114300" distR="114300" wp14:anchorId="51C7B993" wp14:editId="557EA467">
            <wp:extent cx="4257446" cy="3372307"/>
            <wp:effectExtent l="0" t="0" r="0" b="6350"/>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276475" cy="3387380"/>
                    </a:xfrm>
                    <a:prstGeom prst="rect">
                      <a:avLst/>
                    </a:prstGeom>
                    <a:ln/>
                  </pic:spPr>
                </pic:pic>
              </a:graphicData>
            </a:graphic>
          </wp:inline>
        </w:drawing>
      </w:r>
    </w:p>
    <w:p w14:paraId="06DA4C7C" w14:textId="77777777" w:rsidR="00B91178" w:rsidRDefault="00087E2C">
      <w:pPr>
        <w:pBdr>
          <w:top w:val="nil"/>
          <w:left w:val="nil"/>
          <w:bottom w:val="nil"/>
          <w:right w:val="nil"/>
          <w:between w:val="nil"/>
        </w:pBdr>
        <w:spacing w:after="200" w:line="240" w:lineRule="auto"/>
        <w:jc w:val="center"/>
        <w:rPr>
          <w:i/>
          <w:color w:val="44546A"/>
          <w:sz w:val="18"/>
          <w:szCs w:val="18"/>
        </w:rPr>
      </w:pPr>
      <w:bookmarkStart w:id="15" w:name="_heading=h.yv1pp8t7lh1z" w:colFirst="0" w:colLast="0"/>
      <w:bookmarkEnd w:id="15"/>
      <w:r>
        <w:rPr>
          <w:i/>
          <w:color w:val="44546A"/>
          <w:sz w:val="18"/>
          <w:szCs w:val="18"/>
        </w:rPr>
        <w:t>Figure 12. Scanning Cavity under different gas pressure</w:t>
      </w:r>
    </w:p>
    <w:p w14:paraId="7FB4ECB0" w14:textId="5A76389D" w:rsidR="00B91178" w:rsidRDefault="00087E2C">
      <w:pPr>
        <w:jc w:val="both"/>
      </w:pPr>
      <w:r>
        <w:t xml:space="preserve">Since the main resonance structure of the FIR laser will shifts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power of FIR, and once the intensity drops to 80%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13, where the downward peaks correspond to the auto-adjustment process.</w:t>
      </w:r>
    </w:p>
    <w:p w14:paraId="5AE90C41" w14:textId="77777777" w:rsidR="00B91178" w:rsidRDefault="00087E2C">
      <w:pPr>
        <w:keepNext/>
        <w:jc w:val="center"/>
      </w:pPr>
      <w:r>
        <w:lastRenderedPageBreak/>
        <w:t xml:space="preserve"> </w:t>
      </w:r>
      <w:commentRangeStart w:id="16"/>
      <w:r w:rsidR="0032637B" w:rsidRPr="0032637B">
        <w:rPr>
          <w:noProof/>
        </w:rPr>
        <w:drawing>
          <wp:inline distT="0" distB="0" distL="0" distR="0" wp14:anchorId="551FB399" wp14:editId="3C39E20E">
            <wp:extent cx="4635610" cy="34767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8030" cy="3508523"/>
                    </a:xfrm>
                    <a:prstGeom prst="rect">
                      <a:avLst/>
                    </a:prstGeom>
                  </pic:spPr>
                </pic:pic>
              </a:graphicData>
            </a:graphic>
          </wp:inline>
        </w:drawing>
      </w:r>
      <w:commentRangeEnd w:id="16"/>
      <w:r w:rsidR="002D65BF">
        <w:rPr>
          <w:rStyle w:val="CommentReference"/>
        </w:rPr>
        <w:commentReference w:id="16"/>
      </w:r>
    </w:p>
    <w:p w14:paraId="3987FE3E" w14:textId="77777777" w:rsidR="00B91178" w:rsidRDefault="00087E2C">
      <w:pPr>
        <w:pBdr>
          <w:top w:val="nil"/>
          <w:left w:val="nil"/>
          <w:bottom w:val="nil"/>
          <w:right w:val="nil"/>
          <w:between w:val="nil"/>
        </w:pBdr>
        <w:spacing w:after="200" w:line="240" w:lineRule="auto"/>
        <w:jc w:val="center"/>
        <w:rPr>
          <w:i/>
          <w:color w:val="44546A"/>
          <w:sz w:val="18"/>
          <w:szCs w:val="18"/>
        </w:rPr>
      </w:pPr>
      <w:bookmarkStart w:id="17" w:name="_heading=h.j5n1b22gqc44" w:colFirst="0" w:colLast="0"/>
      <w:bookmarkEnd w:id="17"/>
      <w:r>
        <w:rPr>
          <w:i/>
          <w:color w:val="44546A"/>
          <w:sz w:val="18"/>
          <w:szCs w:val="18"/>
        </w:rPr>
        <w:t xml:space="preserve">Figure 13. FIR laser intensity evolution with feedback control. </w:t>
      </w:r>
    </w:p>
    <w:p w14:paraId="31316831" w14:textId="77777777" w:rsidR="00B91178" w:rsidRDefault="00087E2C">
      <w:r>
        <w:t>The regular adjustment initially occurs approximately every 2 minutes. After about 1 hour, the system reaches thermal stability, and the adjustment interval increases to around 20 minutes.</w:t>
      </w:r>
    </w:p>
    <w:p w14:paraId="4F76E735" w14:textId="77777777" w:rsidR="00B91178" w:rsidRDefault="00B91178"/>
    <w:p w14:paraId="1F90BA11" w14:textId="77777777" w:rsidR="00B91178" w:rsidRDefault="00087E2C">
      <w:pPr>
        <w:ind w:firstLine="0"/>
      </w:pPr>
      <w:r>
        <w:rPr>
          <w:b/>
        </w:rPr>
        <w:t>V: Summary</w:t>
      </w:r>
    </w:p>
    <w:p w14:paraId="0E3EE18A" w14:textId="514EDF26" w:rsidR="00B91178" w:rsidRDefault="00087E2C">
      <w:pPr>
        <w:jc w:val="both"/>
      </w:pPr>
      <w:r>
        <w:t>The NSTX-U high-k scattering diagnostics require a stable 693 GHz FIR laser source delivering ~30 mW output with quasi-Gaussian beam profile (10.8 mm waist) and &lt;</w:t>
      </w:r>
      <w:ins w:id="18" w:author="Yilun Zhu" w:date="2025-07-04T01:05:00Z" w16du:dateUtc="2025-07-04T05:05:00Z">
        <w:r w:rsidR="008D1E15">
          <w:t xml:space="preserve"> </w:t>
        </w:r>
      </w:ins>
      <w:r>
        <w:t>20%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1D5F29ED" w14:textId="77777777" w:rsidR="00B91178" w:rsidRDefault="00B91178"/>
    <w:p w14:paraId="66D824D0" w14:textId="77777777" w:rsidR="00B91178" w:rsidRDefault="00B91178">
      <w:pPr>
        <w:ind w:firstLine="0"/>
        <w:rPr>
          <w:b/>
        </w:rPr>
      </w:pPr>
    </w:p>
    <w:p w14:paraId="0D0936DA" w14:textId="77777777" w:rsidR="00B91178" w:rsidRDefault="00B91178">
      <w:pPr>
        <w:keepNext/>
        <w:jc w:val="center"/>
      </w:pPr>
    </w:p>
    <w:sectPr w:rsidR="00B9117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Yilun Zhu" w:date="2025-07-04T01:04:00Z" w:initials="YZ">
    <w:p w14:paraId="462B403D" w14:textId="77777777" w:rsidR="008D1E15" w:rsidRDefault="008D1E15" w:rsidP="008D1E15">
      <w:r>
        <w:rPr>
          <w:rStyle w:val="CommentReference"/>
        </w:rPr>
        <w:annotationRef/>
      </w:r>
      <w:r>
        <w:rPr>
          <w:color w:val="000000"/>
          <w:sz w:val="20"/>
          <w:szCs w:val="20"/>
        </w:rPr>
        <w:t xml:space="preserve">Modify um </w:t>
      </w:r>
    </w:p>
  </w:comment>
  <w:comment w:id="16" w:author="Yilun Zhu" w:date="2025-07-04T01:04:00Z" w:initials="YZ">
    <w:p w14:paraId="0F269D1D" w14:textId="3AD97350" w:rsidR="002D65BF" w:rsidRDefault="002D65BF" w:rsidP="002D65BF">
      <w:r>
        <w:rPr>
          <w:rStyle w:val="CommentReference"/>
        </w:rPr>
        <w:annotationRef/>
      </w:r>
      <w:r>
        <w:rPr>
          <w:color w:val="000000"/>
          <w:sz w:val="20"/>
          <w:szCs w:val="20"/>
        </w:rPr>
        <w:t>Please normalized them. The Y axis would based on 100%. The most important point for this figure is percentage difference, not absolute power.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62B403D" w15:done="0"/>
  <w15:commentEx w15:paraId="0F269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E3D7035" w16cex:dateUtc="2025-07-04T05:04:00Z"/>
  <w16cex:commentExtensible w16cex:durableId="494D8296" w16cex:dateUtc="2025-07-04T05: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62B403D" w16cid:durableId="0E3D7035"/>
  <w16cid:commentId w16cid:paraId="0F269D1D" w16cid:durableId="494D829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ilun Zhu">
    <w15:presenceInfo w15:providerId="AD" w15:userId="S::amzhu@ucdavis.edu::9203d1d5-3650-41a7-9578-0b31582554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178"/>
    <w:rsid w:val="00087E2C"/>
    <w:rsid w:val="002D65BF"/>
    <w:rsid w:val="002D74F4"/>
    <w:rsid w:val="0032637B"/>
    <w:rsid w:val="008D1E15"/>
    <w:rsid w:val="00A53692"/>
    <w:rsid w:val="00B911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microsoft.com/office/2016/09/relationships/commentsIds" Target="commentsIds.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media/image8.png"/><Relationship Id="rId1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comments" Target="comments.xm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microsoft.com/office/2011/relationships/people" Target="people.xml"/><Relationship Id="rId10" Type="http://schemas.openxmlformats.org/officeDocument/2006/relationships/image" Target="media/image6.png"/><Relationship Id="rId19"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4050</Words>
  <Characters>23088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mmwave</dc:creator>
  <cp:lastModifiedBy>Yilun Zhu</cp:lastModifiedBy>
  <cp:revision>2</cp:revision>
  <dcterms:created xsi:type="dcterms:W3CDTF">2025-07-04T05:05:00Z</dcterms:created>
  <dcterms:modified xsi:type="dcterms:W3CDTF">2025-07-04T05:05:00Z</dcterms:modified>
</cp:coreProperties>
</file>