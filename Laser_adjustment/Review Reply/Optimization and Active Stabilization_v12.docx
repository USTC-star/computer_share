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E0EC24" w14:textId="77777777" w:rsidR="00B91178" w:rsidRDefault="00087E2C">
      <w:pPr>
        <w:jc w:val="center"/>
        <w:rPr>
          <w:b/>
          <w:sz w:val="24"/>
          <w:szCs w:val="24"/>
        </w:rPr>
      </w:pPr>
      <w:bookmarkStart w:id="0" w:name="bookmark=id.ag0nx1ze9221" w:colFirst="0" w:colLast="0"/>
      <w:bookmarkStart w:id="1" w:name="bookmark=id.g7qmg79ric1d" w:colFirst="0" w:colLast="0"/>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14:paraId="7CF48DFF" w14:textId="1F3C2BE9" w:rsidR="00602B03" w:rsidRDefault="00602B03" w:rsidP="004F1D49">
      <w:pPr>
        <w:ind w:firstLine="0"/>
        <w:rPr>
          <w:bCs/>
          <w:sz w:val="24"/>
          <w:szCs w:val="24"/>
        </w:rPr>
      </w:pPr>
      <w:r w:rsidRPr="00602B03">
        <w:rPr>
          <w:bCs/>
          <w:sz w:val="24"/>
          <w:szCs w:val="24"/>
        </w:rPr>
        <w:t>Xinhang Xu</w:t>
      </w:r>
      <w:r w:rsidR="004F1D49" w:rsidRPr="004F1D49">
        <w:rPr>
          <w:bCs/>
          <w:sz w:val="24"/>
          <w:szCs w:val="24"/>
          <w:vertAlign w:val="superscript"/>
        </w:rPr>
        <w:t>1</w:t>
      </w:r>
      <w:r w:rsidRPr="00602B03">
        <w:rPr>
          <w:bCs/>
          <w:sz w:val="24"/>
          <w:szCs w:val="24"/>
        </w:rPr>
        <w:t>, Jon Dannenberg</w:t>
      </w:r>
      <w:r w:rsidR="004F1D49" w:rsidRPr="004F1D49">
        <w:rPr>
          <w:bCs/>
          <w:sz w:val="24"/>
          <w:szCs w:val="24"/>
          <w:vertAlign w:val="superscript"/>
        </w:rPr>
        <w:t>1</w:t>
      </w:r>
      <w:r w:rsidRPr="00602B03">
        <w:rPr>
          <w:bCs/>
          <w:sz w:val="24"/>
          <w:szCs w:val="24"/>
        </w:rPr>
        <w:t>, Calvin Domier</w:t>
      </w:r>
      <w:r w:rsidR="00F317C7" w:rsidRPr="004F1D49">
        <w:rPr>
          <w:bCs/>
          <w:sz w:val="24"/>
          <w:szCs w:val="24"/>
          <w:vertAlign w:val="superscript"/>
        </w:rPr>
        <w:t>1</w:t>
      </w:r>
      <w:r w:rsidRPr="00602B03">
        <w:rPr>
          <w:bCs/>
          <w:sz w:val="24"/>
          <w:szCs w:val="24"/>
        </w:rPr>
        <w:t xml:space="preserve">, </w:t>
      </w:r>
      <w:proofErr w:type="spellStart"/>
      <w:r w:rsidRPr="00602B03">
        <w:rPr>
          <w:bCs/>
          <w:sz w:val="24"/>
          <w:szCs w:val="24"/>
        </w:rPr>
        <w:t>Yilun</w:t>
      </w:r>
      <w:proofErr w:type="spellEnd"/>
      <w:r w:rsidRPr="00602B03">
        <w:rPr>
          <w:bCs/>
          <w:sz w:val="24"/>
          <w:szCs w:val="24"/>
        </w:rPr>
        <w:t xml:space="preserve"> Zhu</w:t>
      </w:r>
      <w:r w:rsidR="004F1D49" w:rsidRPr="004F1D49">
        <w:rPr>
          <w:bCs/>
          <w:sz w:val="24"/>
          <w:szCs w:val="24"/>
          <w:vertAlign w:val="superscript"/>
        </w:rPr>
        <w:t>1</w:t>
      </w:r>
      <w:r w:rsidRPr="00602B03">
        <w:rPr>
          <w:bCs/>
          <w:sz w:val="24"/>
          <w:szCs w:val="24"/>
        </w:rPr>
        <w:t xml:space="preserve">, </w:t>
      </w:r>
      <w:proofErr w:type="spellStart"/>
      <w:r w:rsidR="004F1D49">
        <w:rPr>
          <w:bCs/>
          <w:sz w:val="24"/>
          <w:szCs w:val="24"/>
        </w:rPr>
        <w:t>Xiaoliang</w:t>
      </w:r>
      <w:proofErr w:type="spellEnd"/>
      <w:r w:rsidR="004F1D49">
        <w:rPr>
          <w:bCs/>
          <w:sz w:val="24"/>
          <w:szCs w:val="24"/>
        </w:rPr>
        <w:t xml:space="preserve"> Li</w:t>
      </w:r>
      <w:r w:rsidR="004F1D49" w:rsidRPr="004F1D49">
        <w:rPr>
          <w:bCs/>
          <w:sz w:val="24"/>
          <w:szCs w:val="24"/>
          <w:vertAlign w:val="superscript"/>
        </w:rPr>
        <w:t>1</w:t>
      </w:r>
      <w:r w:rsidR="008E185D">
        <w:rPr>
          <w:rFonts w:hint="eastAsia"/>
          <w:bCs/>
          <w:sz w:val="24"/>
          <w:szCs w:val="24"/>
          <w:vertAlign w:val="superscript"/>
        </w:rPr>
        <w:t>,a)</w:t>
      </w:r>
      <w:r w:rsidR="004F1D49">
        <w:rPr>
          <w:bCs/>
          <w:sz w:val="24"/>
          <w:szCs w:val="24"/>
        </w:rPr>
        <w:t xml:space="preserve">, </w:t>
      </w:r>
      <w:r>
        <w:rPr>
          <w:bCs/>
          <w:sz w:val="24"/>
          <w:szCs w:val="24"/>
        </w:rPr>
        <w:t>Neville Luhmann, Jr.</w:t>
      </w:r>
      <w:r w:rsidR="004F1D49" w:rsidRPr="004F1D49">
        <w:rPr>
          <w:bCs/>
          <w:sz w:val="24"/>
          <w:szCs w:val="24"/>
          <w:vertAlign w:val="superscript"/>
        </w:rPr>
        <w:t xml:space="preserve"> 1</w:t>
      </w:r>
      <w:r w:rsidR="00F317C7">
        <w:rPr>
          <w:rFonts w:hint="eastAsia"/>
          <w:bCs/>
          <w:sz w:val="24"/>
          <w:szCs w:val="24"/>
        </w:rPr>
        <w:t xml:space="preserve"> and</w:t>
      </w:r>
      <w:r w:rsidR="004F1D49">
        <w:rPr>
          <w:bCs/>
          <w:sz w:val="24"/>
          <w:szCs w:val="24"/>
        </w:rPr>
        <w:t xml:space="preserve"> Yang Ren</w:t>
      </w:r>
      <w:r w:rsidR="004F1D49">
        <w:rPr>
          <w:bCs/>
          <w:sz w:val="24"/>
          <w:szCs w:val="24"/>
          <w:vertAlign w:val="superscript"/>
        </w:rPr>
        <w:t>2</w:t>
      </w:r>
    </w:p>
    <w:p w14:paraId="72668D68" w14:textId="028A2A96" w:rsidR="004F1D49" w:rsidRPr="005541EC" w:rsidRDefault="004F1D49" w:rsidP="005541EC">
      <w:pPr>
        <w:spacing w:line="240" w:lineRule="auto"/>
        <w:ind w:firstLine="0"/>
        <w:rPr>
          <w:bCs/>
          <w:i/>
          <w:iCs/>
          <w:sz w:val="24"/>
          <w:szCs w:val="24"/>
        </w:rPr>
      </w:pPr>
      <w:r w:rsidRPr="005541EC">
        <w:rPr>
          <w:bCs/>
          <w:i/>
          <w:iCs/>
          <w:sz w:val="24"/>
          <w:szCs w:val="24"/>
          <w:vertAlign w:val="superscript"/>
        </w:rPr>
        <w:t>1</w:t>
      </w:r>
      <w:r w:rsidRPr="005541EC">
        <w:rPr>
          <w:bCs/>
          <w:i/>
          <w:iCs/>
          <w:sz w:val="24"/>
          <w:szCs w:val="24"/>
        </w:rPr>
        <w:t>University of California, Davis, Davis, California, 95616</w:t>
      </w:r>
    </w:p>
    <w:p w14:paraId="0EA605EA" w14:textId="3EDEFDD9" w:rsidR="004F1D49" w:rsidRDefault="004F1D49" w:rsidP="005541EC">
      <w:pPr>
        <w:spacing w:line="240" w:lineRule="auto"/>
        <w:ind w:firstLine="0"/>
        <w:rPr>
          <w:bCs/>
          <w:i/>
          <w:iCs/>
          <w:sz w:val="24"/>
          <w:szCs w:val="24"/>
        </w:rPr>
      </w:pPr>
      <w:r w:rsidRPr="005541EC">
        <w:rPr>
          <w:bCs/>
          <w:i/>
          <w:iCs/>
          <w:sz w:val="24"/>
          <w:szCs w:val="24"/>
          <w:vertAlign w:val="superscript"/>
        </w:rPr>
        <w:t>2</w:t>
      </w:r>
      <w:r w:rsidRPr="005541EC">
        <w:rPr>
          <w:bCs/>
          <w:i/>
          <w:iCs/>
          <w:sz w:val="24"/>
          <w:szCs w:val="24"/>
        </w:rPr>
        <w:t xml:space="preserve">Princeton Plasma Physics Laboratory, Princeton, New Jersey, </w:t>
      </w:r>
      <w:r w:rsidR="004C0598" w:rsidRPr="005541EC">
        <w:rPr>
          <w:bCs/>
          <w:i/>
          <w:iCs/>
          <w:sz w:val="24"/>
          <w:szCs w:val="24"/>
        </w:rPr>
        <w:t>0854</w:t>
      </w:r>
      <w:r w:rsidR="004C0598">
        <w:rPr>
          <w:bCs/>
          <w:i/>
          <w:iCs/>
          <w:sz w:val="24"/>
          <w:szCs w:val="24"/>
        </w:rPr>
        <w:t>0</w:t>
      </w:r>
    </w:p>
    <w:p w14:paraId="46741C66" w14:textId="2075AB9A" w:rsidR="008E185D" w:rsidRPr="008E185D" w:rsidRDefault="008E185D" w:rsidP="005541EC">
      <w:pPr>
        <w:spacing w:line="240" w:lineRule="auto"/>
        <w:ind w:firstLine="0"/>
        <w:rPr>
          <w:bCs/>
          <w:sz w:val="24"/>
          <w:szCs w:val="24"/>
        </w:rPr>
      </w:pPr>
      <w:r w:rsidRPr="008E185D">
        <w:rPr>
          <w:rFonts w:hint="eastAsia"/>
          <w:bCs/>
          <w:sz w:val="24"/>
          <w:szCs w:val="24"/>
        </w:rPr>
        <w:t>a)</w:t>
      </w:r>
      <w:r w:rsidRPr="008E185D">
        <w:t xml:space="preserve"> </w:t>
      </w:r>
      <w:r w:rsidRPr="008E185D">
        <w:rPr>
          <w:bCs/>
          <w:sz w:val="24"/>
          <w:szCs w:val="24"/>
        </w:rPr>
        <w:t>Authors to whom correspondence should be addressed:</w:t>
      </w:r>
      <w:r>
        <w:rPr>
          <w:rFonts w:hint="eastAsia"/>
          <w:bCs/>
          <w:sz w:val="24"/>
          <w:szCs w:val="24"/>
        </w:rPr>
        <w:t xml:space="preserve"> </w:t>
      </w:r>
      <w:r w:rsidRPr="008E185D">
        <w:rPr>
          <w:bCs/>
          <w:sz w:val="24"/>
          <w:szCs w:val="24"/>
        </w:rPr>
        <w:t>bxlli@ucdavis.edu</w:t>
      </w:r>
    </w:p>
    <w:p w14:paraId="00D00470" w14:textId="31D861BB" w:rsidR="00B91178" w:rsidRDefault="00087E2C">
      <w:pPr>
        <w:ind w:firstLine="0"/>
        <w:rPr>
          <w:b/>
        </w:rPr>
      </w:pPr>
      <w:r>
        <w:rPr>
          <w:b/>
        </w:rPr>
        <w:t>A</w:t>
      </w:r>
      <w:r w:rsidR="00547C73">
        <w:rPr>
          <w:rFonts w:hint="eastAsia"/>
          <w:b/>
        </w:rPr>
        <w:t>BSTRACT</w:t>
      </w:r>
    </w:p>
    <w:p w14:paraId="4746EA9E" w14:textId="00E749FB" w:rsidR="00B91178" w:rsidRDefault="00087E2C">
      <w:pPr>
        <w:jc w:val="both"/>
      </w:pPr>
      <w:bookmarkStart w:id="2" w:name="_heading=h.b9vhaankmd09" w:colFirst="0" w:colLast="0"/>
      <w:bookmarkEnd w:id="2"/>
      <w:r>
        <w:t xml:space="preserve">The far-infrared (FIR) laser output beam power and </w:t>
      </w:r>
      <w:r w:rsidR="004F1D49">
        <w:t>profile</w:t>
      </w:r>
      <w:r>
        <w:t xml:space="preserve"> are </w:t>
      </w:r>
      <w:r w:rsidR="004F1D49">
        <w:t>important</w:t>
      </w:r>
      <w:r>
        <w:t xml:space="preserve"> parameters in </w:t>
      </w:r>
      <w:r w:rsidR="004F1D49">
        <w:t xml:space="preserve">the </w:t>
      </w:r>
      <w:r>
        <w:t xml:space="preserve">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w:t>
      </w:r>
      <w:r w:rsidR="004F1D49">
        <w:t>150 W</w:t>
      </w:r>
      <w:r>
        <w:t xml:space="preserve"> CO₂ laser, aligned with the waveguide axis using a HeNe reference laser, serves as the pump source. The sensitivity of FIR beam intensity to pump gas pressure and thermal expansion is investigated, revealing that even a 1 μm cavity expansion can significantly degrade output power stability</w:t>
      </w:r>
      <w:r w:rsidR="007C16D9">
        <w:t xml:space="preserve"> </w:t>
      </w:r>
      <w:r w:rsidR="002B5CE0">
        <w:t>to about two-thirds of its original value</w:t>
      </w:r>
      <w:r>
        <w:t xml:space="preserve">. To address this, a feedback control module has been designed and implemented for active cavity length adjustment, stabilizing the output power at approximately 30 </w:t>
      </w:r>
      <w:proofErr w:type="spellStart"/>
      <w:r>
        <w:t>mW</w:t>
      </w:r>
      <w:proofErr w:type="spellEnd"/>
      <w:r>
        <w:t>.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14:paraId="06A39681" w14:textId="36DD5702" w:rsidR="00B91178" w:rsidRDefault="00087E2C">
      <w:pPr>
        <w:ind w:firstLine="0"/>
        <w:rPr>
          <w:b/>
        </w:rPr>
      </w:pPr>
      <w:r>
        <w:rPr>
          <w:b/>
        </w:rPr>
        <w:t>I</w:t>
      </w:r>
      <w:r w:rsidR="00547C73">
        <w:rPr>
          <w:rFonts w:hint="eastAsia"/>
          <w:b/>
        </w:rPr>
        <w:t>.</w:t>
      </w:r>
      <w:r>
        <w:rPr>
          <w:b/>
        </w:rPr>
        <w:t xml:space="preserve"> I</w:t>
      </w:r>
      <w:r w:rsidR="00547C73">
        <w:rPr>
          <w:rFonts w:hint="eastAsia"/>
          <w:b/>
        </w:rPr>
        <w:t>NTRODUCTION</w:t>
      </w:r>
      <w:r>
        <w:rPr>
          <w:b/>
        </w:rPr>
        <w:t xml:space="preserve"> </w:t>
      </w:r>
    </w:p>
    <w:p w14:paraId="10009DE0" w14:textId="21E13CBA" w:rsidR="000402FF" w:rsidRDefault="000402FF" w:rsidP="000402FF">
      <w:pPr>
        <w:jc w:val="both"/>
      </w:pPr>
      <w:r>
        <w:t>Transport is one of the top-level research topics in fusion plasma physics</w:t>
      </w:r>
      <w:r w:rsidRPr="00E14929">
        <w:fldChar w:fldCharType="begin"/>
      </w:r>
      <w:r w:rsidR="00A604C8">
        <w:instrText xml:space="preserve"> ADDIN EN.CITE &lt;EndNote&gt;&lt;Cite&gt;&lt;Author&gt;Sun&lt;/Author&gt;&lt;Year&gt;2025&lt;/Year&gt;&lt;RecNum&gt;2385&lt;/RecNum&gt;&lt;DisplayText&gt;[1, 2]&lt;/DisplayText&gt;&lt;record&gt;&lt;rec-number&gt;2385&lt;/rec-number&gt;&lt;foreign-keys&gt;&lt;key app="EN" db-id="f0atdtsz3wzwebesv0npwr9e520zx0xd0xpe" timestamp="1752375807"&gt;2385&lt;/key&gt;&lt;/foreign-keys&gt;&lt;ref-type name="Journal Article"&gt;17&lt;/ref-type&gt;&lt;contributors&gt;&lt;authors&gt;&lt;author&gt;Sun, Pengjun&lt;/author&gt;&lt;author&gt;Ren, Yang&lt;/author&gt;&lt;author&gt;Wang, Weixing&lt;/author&gt;&lt;author&gt;Han, Xiaofeng&lt;/author&gt;&lt;author&gt;Liu, Haiqing&lt;/author&gt;&lt;author&gt;Li, Yadong&lt;/author&gt;&lt;author&gt;Li, Gongshun&lt;/author&gt;&lt;author&gt;Wang, Yifeng&lt;/author&gt;&lt;author&gt;Hao, Baolong&lt;/author&gt;&lt;author&gt;Zhu, Yilun&lt;/author&gt;&lt;/authors&gt;&lt;/contributors&gt;&lt;titles&gt;&lt;title&gt;On the Role of Ion Temperature Gradient Turbulence in Driving Ion Thermal Transport in Neutral Beam Injection-Heated L-mode Plasmas in a Superconducting Tokamak&lt;/title&gt;&lt;secondary-title&gt;Nuclear Fusion&lt;/secondary-title&gt;&lt;/titles&gt;&lt;periodical&gt;&lt;full-title&gt;Nuclear Fusion&lt;/full-title&gt;&lt;/periodical&gt;&lt;dates&gt;&lt;year&gt;2025&lt;/year&gt;&lt;/dates&gt;&lt;isbn&gt;0029-5515&lt;/isbn&gt;&lt;urls&gt;&lt;/urls&gt;&lt;/record&gt;&lt;/Cite&gt;&lt;Cite&gt;&lt;Author&gt;Chen&lt;/Author&gt;&lt;Year&gt;2024&lt;/Year&gt;&lt;RecNum&gt;2386&lt;/RecNum&gt;&lt;record&gt;&lt;rec-number&gt;2386&lt;/rec-number&gt;&lt;foreign-keys&gt;&lt;key app="EN" db-id="f0atdtsz3wzwebesv0npwr9e520zx0xd0xpe" timestamp="1752375883"&gt;2386&lt;/key&gt;&lt;/foreign-keys&gt;&lt;ref-type name="Journal Article"&gt;17&lt;/ref-type&gt;&lt;contributors&gt;&lt;authors&gt;&lt;author&gt;Chen, Ying&lt;/author&gt;&lt;author&gt;Chen, Pin-Jung&lt;/author&gt;&lt;author&gt;Hu, Robert&lt;/author&gt;&lt;author&gt;Zhu, Yilun&lt;/author&gt;&lt;author&gt;Yu, Jo-Han&lt;/author&gt;&lt;author&gt;Pham, A-V&lt;/author&gt;&lt;author&gt;Momeni, Omeed&lt;/author&gt;&lt;author&gt;Domier, Calvin&lt;/author&gt;&lt;author&gt;Dannenberg, Jon&lt;/author&gt;&lt;author&gt;Li, Xiaoliang&lt;/author&gt;&lt;/authors&gt;&lt;/contributors&gt;&lt;titles&gt;&lt;title&gt;Frontier system-on-chip (SoC) technology for microwave diagnostics&lt;/title&gt;&lt;secondary-title&gt;Review of Scientific Instruments&lt;/secondary-title&gt;&lt;/titles&gt;&lt;periodical&gt;&lt;full-title&gt;Review of Scientific Instruments&lt;/full-title&gt;&lt;/periodical&gt;&lt;volume&gt;95&lt;/volume&gt;&lt;number&gt;9&lt;/number&gt;&lt;dates&gt;&lt;year&gt;2024&lt;/year&gt;&lt;/dates&gt;&lt;isbn&gt;0034-6748&lt;/isbn&gt;&lt;urls&gt;&lt;/urls&gt;&lt;/record&gt;&lt;/Cite&gt;&lt;/EndNote&gt;</w:instrText>
      </w:r>
      <w:r w:rsidRPr="00E14929">
        <w:fldChar w:fldCharType="separate"/>
      </w:r>
      <w:r w:rsidR="00A604C8">
        <w:rPr>
          <w:noProof/>
        </w:rPr>
        <w:t>[</w:t>
      </w:r>
      <w:hyperlink w:anchor="_ENREF_1" w:tooltip="Sun, 2025 #2385" w:history="1">
        <w:r w:rsidR="00B8550B" w:rsidRPr="00B8550B">
          <w:rPr>
            <w:rStyle w:val="af2"/>
          </w:rPr>
          <w:t>1</w:t>
        </w:r>
      </w:hyperlink>
      <w:r w:rsidR="00A604C8">
        <w:rPr>
          <w:noProof/>
        </w:rPr>
        <w:t xml:space="preserve">, </w:t>
      </w:r>
      <w:hyperlink w:anchor="_ENREF_2" w:tooltip="Chen, 2024 #2386" w:history="1">
        <w:r w:rsidR="00B8550B" w:rsidRPr="00B8550B">
          <w:rPr>
            <w:rStyle w:val="af2"/>
          </w:rPr>
          <w:t>2</w:t>
        </w:r>
      </w:hyperlink>
      <w:r w:rsidR="00A604C8">
        <w:rPr>
          <w:noProof/>
        </w:rPr>
        <w:t>]</w:t>
      </w:r>
      <w:r w:rsidRPr="00E14929">
        <w:fldChar w:fldCharType="end"/>
      </w:r>
      <w:r>
        <w:t>. In H-mode plasmas</w:t>
      </w:r>
      <w:r>
        <w:rPr>
          <w:rFonts w:hint="eastAsia"/>
        </w:rPr>
        <w:t xml:space="preserve"> in </w:t>
      </w:r>
      <w:r>
        <w:t xml:space="preserve">the National Spherical Torus </w:t>
      </w:r>
      <w:proofErr w:type="spellStart"/>
      <w:r>
        <w:t>eXperiment</w:t>
      </w:r>
      <w:proofErr w:type="spellEnd"/>
      <w:r>
        <w:t xml:space="preserve"> (NSTX) device</w:t>
      </w:r>
      <w:r w:rsidR="00A604C8" w:rsidRPr="00A604C8">
        <w:fldChar w:fldCharType="begin"/>
      </w:r>
      <w:r w:rsidR="00A604C8">
        <w:instrText xml:space="preserve"> ADDIN EN.CITE &lt;EndNote&gt;&lt;Cite&gt;&lt;Author&gt;Ono&lt;/Author&gt;&lt;Year&gt;2000&lt;/Year&gt;&lt;RecNum&gt;2390&lt;/RecNum&gt;&lt;DisplayText&gt;[3]&lt;/DisplayText&gt;&lt;record&gt;&lt;rec-number&gt;2390&lt;/rec-number&gt;&lt;foreign-keys&gt;&lt;key app="EN" db-id="f0atdtsz3wzwebesv0npwr9e520zx0xd0xpe" timestamp="1752553206"&gt;2390&lt;/key&gt;&lt;/foreign-keys&gt;&lt;ref-type name="Journal Article"&gt;17&lt;/ref-type&gt;&lt;contributors&gt;&lt;authors&gt;&lt;author&gt;Ono, Masayuki&lt;/author&gt;&lt;author&gt;Kaye, SM&lt;/author&gt;&lt;author&gt;Peng, Y-KM&lt;/author&gt;&lt;author&gt;Barnes, G&lt;/author&gt;&lt;author&gt;Blanchard, W&lt;/author&gt;&lt;author&gt;Carter, MD&lt;/author&gt;&lt;author&gt;Chrzanowski, J&lt;/author&gt;&lt;author&gt;Dudek, L&lt;/author&gt;&lt;author&gt;Ewig, R&lt;/author&gt;&lt;author&gt;Gates, D&lt;/author&gt;&lt;/authors&gt;&lt;/contributors&gt;&lt;titles&gt;&lt;title&gt;Exploration of spherical torus physics in the NSTX device&lt;/title&gt;&lt;secondary-title&gt;Nuclear Fusion&lt;/secondary-title&gt;&lt;/titles&gt;&lt;periodical&gt;&lt;full-title&gt;Nuclear Fusion&lt;/full-title&gt;&lt;/periodical&gt;&lt;pages&gt;557&lt;/pages&gt;&lt;volume&gt;40&lt;/volume&gt;&lt;number&gt;3Y&lt;/number&gt;&lt;dates&gt;&lt;year&gt;2000&lt;/year&gt;&lt;/dates&gt;&lt;isbn&gt;0029-5515&lt;/isbn&gt;&lt;urls&gt;&lt;/urls&gt;&lt;/record&gt;&lt;/Cite&gt;&lt;/EndNote&gt;</w:instrText>
      </w:r>
      <w:r w:rsidR="00A604C8" w:rsidRPr="00A604C8">
        <w:fldChar w:fldCharType="separate"/>
      </w:r>
      <w:r w:rsidR="00A604C8">
        <w:rPr>
          <w:noProof/>
        </w:rPr>
        <w:t>[</w:t>
      </w:r>
      <w:hyperlink w:anchor="_ENREF_3" w:tooltip="Ono, 2000 #2390" w:history="1">
        <w:r w:rsidR="00B8550B" w:rsidRPr="00B8550B">
          <w:rPr>
            <w:rStyle w:val="af2"/>
          </w:rPr>
          <w:t>3</w:t>
        </w:r>
      </w:hyperlink>
      <w:r w:rsidR="00A604C8">
        <w:rPr>
          <w:noProof/>
        </w:rPr>
        <w:t>]</w:t>
      </w:r>
      <w:r w:rsidR="00A604C8" w:rsidRPr="00A604C8">
        <w:fldChar w:fldCharType="end"/>
      </w:r>
      <w:r>
        <w:t>, electron</w:t>
      </w:r>
      <w:r>
        <w:rPr>
          <w:rFonts w:hint="eastAsia"/>
        </w:rPr>
        <w:t xml:space="preserve"> </w:t>
      </w:r>
      <w:r>
        <w:t>thermal transport has been observed to exceed</w:t>
      </w:r>
      <w:r>
        <w:rPr>
          <w:rFonts w:hint="eastAsia"/>
        </w:rPr>
        <w:t xml:space="preserve"> the corresponding</w:t>
      </w:r>
      <w:r>
        <w:t xml:space="preserve"> neoclassical transport prediction by a significant margin</w:t>
      </w:r>
      <w:r>
        <w:fldChar w:fldCharType="begin"/>
      </w:r>
      <w:r w:rsidR="00A604C8">
        <w:instrText xml:space="preserve"> ADDIN EN.CITE &lt;EndNote&gt;&lt;Cite&gt;&lt;Author&gt;Kaye&lt;/Author&gt;&lt;Year&gt;2007&lt;/Year&gt;&lt;RecNum&gt;2391&lt;/RecNum&gt;&lt;DisplayText&gt;[4, 5]&lt;/DisplayText&gt;&lt;record&gt;&lt;rec-number&gt;2391&lt;/rec-number&gt;&lt;foreign-keys&gt;&lt;key app="EN" db-id="f0atdtsz3wzwebesv0npwr9e520zx0xd0xpe" timestamp="1752553390"&gt;2391&lt;/key&gt;&lt;/foreign-keys&gt;&lt;ref-type name="Journal Article"&gt;17&lt;/ref-type&gt;&lt;contributors&gt;&lt;authors&gt;&lt;author&gt;Kaye, SM&lt;/author&gt;&lt;author&gt;Levinton, FM&lt;/author&gt;&lt;author&gt;Stutman, D&lt;/author&gt;&lt;author&gt;Tritz, K&lt;/author&gt;&lt;author&gt;Yuh, H&lt;/author&gt;&lt;author&gt;Bell, MG&lt;/author&gt;&lt;author&gt;Bell, RE&lt;/author&gt;&lt;author&gt;Domier, CW&lt;/author&gt;&lt;author&gt;Gates, D&lt;/author&gt;&lt;author&gt;Horton, W&lt;/author&gt;&lt;/authors&gt;&lt;/contributors&gt;&lt;titles&gt;&lt;title&gt;Confinement and local transport in the National Spherical Torus Experiment (NSTX)&lt;/title&gt;&lt;secondary-title&gt;Nuclear Fusion&lt;/secondary-title&gt;&lt;/titles&gt;&lt;periodical&gt;&lt;full-title&gt;Nuclear Fusion&lt;/full-title&gt;&lt;/periodical&gt;&lt;pages&gt;499&lt;/pages&gt;&lt;volume&gt;47&lt;/volume&gt;&lt;number&gt;7&lt;/number&gt;&lt;dates&gt;&lt;year&gt;2007&lt;/year&gt;&lt;/dates&gt;&lt;isbn&gt;0029-5515&lt;/isbn&gt;&lt;urls&gt;&lt;/urls&gt;&lt;/record&gt;&lt;/Cite&gt;&lt;Cite&gt;&lt;Author&gt;Ren&lt;/Author&gt;&lt;Year&gt;2017&lt;/Year&gt;&lt;RecNum&gt;2392&lt;/RecNum&gt;&lt;record&gt;&lt;rec-number&gt;2392&lt;/rec-number&gt;&lt;foreign-keys&gt;&lt;key app="EN" db-id="f0atdtsz3wzwebesv0npwr9e520zx0xd0xpe" timestamp="1752553439"&gt;2392&lt;/key&gt;&lt;/foreign-keys&gt;&lt;ref-type name="Journal Article"&gt;17&lt;/ref-type&gt;&lt;contributors&gt;&lt;authors&gt;&lt;author&gt;Ren, Y&lt;/author&gt;&lt;author&gt;Belova, E&lt;/author&gt;&lt;author&gt;Gorelenkov, N&lt;/author&gt;&lt;author&gt;Guttenfelder, W&lt;/author&gt;&lt;author&gt;Kaye, SM&lt;/author&gt;&lt;author&gt;Mazzucato, E&lt;/author&gt;&lt;author&gt;Peterson, JL&lt;/author&gt;&lt;author&gt;Smith, DR&lt;/author&gt;&lt;author&gt;Stutman, D&lt;/author&gt;&lt;author&gt;Tritz, K&lt;/author&gt;&lt;/authors&gt;&lt;/contributors&gt;&lt;titles&gt;&lt;title&gt;Recent progress in understanding electron thermal transport in NSTX&lt;/title&gt;&lt;secondary-title&gt;Nuclear Fusion&lt;/secondary-title&gt;&lt;/titles&gt;&lt;periodical&gt;&lt;full-title&gt;Nuclear Fusion&lt;/full-title&gt;&lt;/periodical&gt;&lt;pages&gt;072002&lt;/pages&gt;&lt;volume&gt;57&lt;/volume&gt;&lt;number&gt;7&lt;/number&gt;&lt;dates&gt;&lt;year&gt;2017&lt;/year&gt;&lt;/dates&gt;&lt;isbn&gt;0029-5515&lt;/isbn&gt;&lt;urls&gt;&lt;/urls&gt;&lt;/record&gt;&lt;/Cite&gt;&lt;/EndNote&gt;</w:instrText>
      </w:r>
      <w:r>
        <w:fldChar w:fldCharType="separate"/>
      </w:r>
      <w:r w:rsidR="00A604C8">
        <w:rPr>
          <w:noProof/>
        </w:rPr>
        <w:t>[</w:t>
      </w:r>
      <w:hyperlink w:anchor="_ENREF_4" w:tooltip="Kaye, 2007 #2391" w:history="1">
        <w:r w:rsidR="00B8550B" w:rsidRPr="00B8550B">
          <w:rPr>
            <w:rStyle w:val="af2"/>
          </w:rPr>
          <w:t>4</w:t>
        </w:r>
      </w:hyperlink>
      <w:r w:rsidR="00A604C8">
        <w:rPr>
          <w:noProof/>
        </w:rPr>
        <w:t xml:space="preserve">, </w:t>
      </w:r>
      <w:hyperlink w:anchor="_ENREF_5" w:tooltip="Ren, 2017 #2392" w:history="1">
        <w:r w:rsidR="00B8550B" w:rsidRPr="00B8550B">
          <w:rPr>
            <w:rStyle w:val="af2"/>
          </w:rPr>
          <w:t>5</w:t>
        </w:r>
      </w:hyperlink>
      <w:r w:rsidR="00A604C8">
        <w:rPr>
          <w:noProof/>
        </w:rPr>
        <w:t>]</w:t>
      </w:r>
      <w:r>
        <w:fldChar w:fldCharType="end"/>
      </w:r>
      <w:r>
        <w:rPr>
          <w:rFonts w:hint="eastAsia"/>
        </w:rPr>
        <w:t>,</w:t>
      </w:r>
      <w:r>
        <w:t xml:space="preserve"> while ion thermal transport is at the neoclassical level</w:t>
      </w:r>
      <w:r w:rsidRPr="005732BF">
        <w:t>.</w:t>
      </w:r>
      <w:r>
        <w:t xml:space="preserve"> This elevated </w:t>
      </w:r>
      <w:r>
        <w:rPr>
          <w:rFonts w:hint="eastAsia"/>
        </w:rPr>
        <w:t xml:space="preserve">electron thermal </w:t>
      </w:r>
      <w:r>
        <w:t xml:space="preserve">transport can lead to </w:t>
      </w:r>
      <w:r>
        <w:rPr>
          <w:rFonts w:hint="eastAsia"/>
        </w:rPr>
        <w:t xml:space="preserve">a </w:t>
      </w:r>
      <w:r>
        <w:t>substantial thermal los</w:t>
      </w:r>
      <w:r>
        <w:rPr>
          <w:rFonts w:hint="eastAsia"/>
        </w:rPr>
        <w:t>s and</w:t>
      </w:r>
      <w:r>
        <w:t xml:space="preserve"> degrad</w:t>
      </w:r>
      <w:r>
        <w:rPr>
          <w:rFonts w:hint="eastAsia"/>
        </w:rPr>
        <w:t>ed</w:t>
      </w:r>
      <w:r>
        <w:t xml:space="preserve"> </w:t>
      </w:r>
      <w:r>
        <w:rPr>
          <w:rFonts w:hint="eastAsia"/>
        </w:rPr>
        <w:t>energy</w:t>
      </w:r>
      <w:r>
        <w:t xml:space="preserve"> confinement</w:t>
      </w:r>
      <w:r w:rsidRPr="00E14929">
        <w:fldChar w:fldCharType="begin">
          <w:fldData xml:space="preserve">PEVuZE5vdGU+PENpdGU+PEF1dGhvcj5ZdTwvQXV0aG9yPjxZZWFyPjIwMjE8L1llYXI+PFJlY051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</w:fldData>
        </w:fldChar>
      </w:r>
      <w:r w:rsidR="00A604C8">
        <w:instrText xml:space="preserve"> ADDIN EN.CITE </w:instrText>
      </w:r>
      <w:r w:rsidR="00A604C8">
        <w:fldChar w:fldCharType="begin">
          <w:fldData xml:space="preserve">PEVuZE5vdGU+PENpdGU+PEF1dGhvcj5ZdTwvQXV0aG9yPjxZZWFyPjIwMjE8L1llYXI+PFJlY051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</w:fldData>
        </w:fldChar>
      </w:r>
      <w:r w:rsidR="00A604C8">
        <w:instrText xml:space="preserve"> ADDIN EN.CITE.DATA </w:instrText>
      </w:r>
      <w:r w:rsidR="00A604C8">
        <w:fldChar w:fldCharType="end"/>
      </w:r>
      <w:r w:rsidRPr="00E14929">
        <w:fldChar w:fldCharType="separate"/>
      </w:r>
      <w:r w:rsidR="00A604C8">
        <w:rPr>
          <w:noProof/>
        </w:rPr>
        <w:t>[</w:t>
      </w:r>
      <w:hyperlink w:anchor="_ENREF_6" w:tooltip="Yu, 2021 #2388" w:history="1">
        <w:r w:rsidR="00B8550B" w:rsidRPr="00B8550B">
          <w:rPr>
            <w:rStyle w:val="af2"/>
          </w:rPr>
          <w:t>6</w:t>
        </w:r>
      </w:hyperlink>
      <w:r w:rsidR="00A604C8">
        <w:rPr>
          <w:noProof/>
        </w:rPr>
        <w:t xml:space="preserve">, </w:t>
      </w:r>
      <w:hyperlink w:anchor="_ENREF_7" w:tooltip="Yu, 2024 #2387" w:history="1">
        <w:r w:rsidR="00B8550B" w:rsidRPr="00B8550B">
          <w:rPr>
            <w:rStyle w:val="af2"/>
          </w:rPr>
          <w:t>7</w:t>
        </w:r>
      </w:hyperlink>
      <w:r w:rsidR="00A604C8">
        <w:rPr>
          <w:noProof/>
        </w:rPr>
        <w:t>]</w:t>
      </w:r>
      <w:r w:rsidRPr="00E14929">
        <w:fldChar w:fldCharType="end"/>
      </w:r>
      <w:r w:rsidRPr="00E14929">
        <w:t>.</w:t>
      </w:r>
      <w:r>
        <w:t xml:space="preserve"> Consequently, understanding and controlling electron </w:t>
      </w:r>
      <w:r>
        <w:rPr>
          <w:rFonts w:hint="eastAsia"/>
        </w:rPr>
        <w:t>thermal transport</w:t>
      </w:r>
      <w:r>
        <w:t xml:space="preserve"> is critical for predicting and optimizing confinement of future magnetic confinement devices with dominant electron heating. Electrons-scale turbulence has been considered as a major candidate in driving electron thermal transport</w:t>
      </w:r>
      <w:r w:rsidRPr="00203E55">
        <w:fldChar w:fldCharType="begin">
          <w:fldData xml:space="preserve">PEVuZE5vdGU+PENpdGU+PEF1dGhvcj5KZW5rbzwvQXV0aG9yPjxZZWFyPjIwMDA8L1llYXI+PFJl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</w:fldData>
        </w:fldChar>
      </w:r>
      <w:r w:rsidR="00A604C8">
        <w:instrText xml:space="preserve"> ADDIN EN.CITE </w:instrText>
      </w:r>
      <w:r w:rsidR="00A604C8">
        <w:fldChar w:fldCharType="begin">
          <w:fldData xml:space="preserve">PEVuZE5vdGU+PENpdGU+PEF1dGhvcj5KZW5rbzwvQXV0aG9yPjxZZWFyPjIwMDA8L1llYXI+PFJl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</w:fldData>
        </w:fldChar>
      </w:r>
      <w:r w:rsidR="00A604C8">
        <w:instrText xml:space="preserve"> ADDIN EN.CITE.DATA </w:instrText>
      </w:r>
      <w:r w:rsidR="00A604C8">
        <w:fldChar w:fldCharType="end"/>
      </w:r>
      <w:r w:rsidRPr="00203E55">
        <w:fldChar w:fldCharType="separate"/>
      </w:r>
      <w:r w:rsidR="00A604C8">
        <w:rPr>
          <w:noProof/>
        </w:rPr>
        <w:t>[</w:t>
      </w:r>
      <w:hyperlink w:anchor="_ENREF_5" w:tooltip="Ren, 2017 #2392" w:history="1">
        <w:r w:rsidR="00B8550B" w:rsidRPr="00B8550B">
          <w:rPr>
            <w:rStyle w:val="af2"/>
          </w:rPr>
          <w:t>5</w:t>
        </w:r>
      </w:hyperlink>
      <w:r w:rsidR="00A604C8">
        <w:rPr>
          <w:noProof/>
        </w:rPr>
        <w:t xml:space="preserve">, </w:t>
      </w:r>
      <w:hyperlink w:anchor="_ENREF_8" w:tooltip="Jenko, 2000 #2393" w:history="1">
        <w:r w:rsidR="00B8550B" w:rsidRPr="00B8550B">
          <w:rPr>
            <w:rStyle w:val="af2"/>
          </w:rPr>
          <w:t>8</w:t>
        </w:r>
      </w:hyperlink>
      <w:r w:rsidR="00A604C8">
        <w:rPr>
          <w:noProof/>
        </w:rPr>
        <w:t xml:space="preserve">, </w:t>
      </w:r>
      <w:hyperlink w:anchor="_ENREF_9" w:tooltip="Dorland, 2000 #2394" w:history="1">
        <w:r w:rsidR="00B8550B" w:rsidRPr="00B8550B">
          <w:rPr>
            <w:rStyle w:val="af2"/>
          </w:rPr>
          <w:t>9</w:t>
        </w:r>
      </w:hyperlink>
      <w:r w:rsidR="00A604C8">
        <w:rPr>
          <w:noProof/>
        </w:rPr>
        <w:t>]</w:t>
      </w:r>
      <w:r w:rsidRPr="00203E55">
        <w:fldChar w:fldCharType="end"/>
      </w:r>
      <w:r>
        <w:rPr>
          <w:rFonts w:hint="eastAsia"/>
        </w:rPr>
        <w:t xml:space="preserve">. </w:t>
      </w:r>
      <w:r>
        <w:t>The NSTX-U device</w:t>
      </w:r>
      <w:r w:rsidR="00A604C8" w:rsidRPr="00A604C8">
        <w:fldChar w:fldCharType="begin"/>
      </w:r>
      <w:r w:rsidR="00A604C8">
        <w:instrText xml:space="preserve"> ADDIN EN.CITE &lt;EndNote&gt;&lt;Cite&gt;&lt;Author&gt;Menard&lt;/Author&gt;&lt;Year&gt;2011&lt;/Year&gt;&lt;RecNum&gt;2396&lt;/RecNum&gt;&lt;DisplayText&gt;[10]&lt;/DisplayText&gt;&lt;record&gt;&lt;rec-number&gt;2396&lt;/rec-number&gt;&lt;foreign-keys&gt;&lt;key app="EN" db-id="f0atdtsz3wzwebesv0npwr9e520zx0xd0xpe" timestamp="1752555662"&gt;2396&lt;/key&gt;&lt;/foreign-keys&gt;&lt;ref-type name="Journal Article"&gt;17&lt;/ref-type&gt;&lt;contributors&gt;&lt;authors&gt;&lt;author&gt;Menard, JE&lt;/author&gt;&lt;author&gt;Bromberg, L&lt;/author&gt;&lt;author&gt;Brown, T&lt;/author&gt;&lt;author&gt;Burgess, T&lt;/author&gt;&lt;author&gt;Dix, D&lt;/author&gt;&lt;author&gt;El-Guebaly, L&lt;/author&gt;&lt;author&gt;Gerrity, T&lt;/author&gt;&lt;author&gt;Goldston, Robert James&lt;/author&gt;&lt;author&gt;Hawryluk, RJ&lt;/author&gt;&lt;author&gt;Kastner, R&lt;/author&gt;&lt;/authors&gt;&lt;/contributors&gt;&lt;titles&gt;&lt;title&gt;Prospects for pilot plants based on the tokamak, spherical tokamak and stellarator&lt;/title&gt;&lt;secondary-title&gt;Nuclear Fusion&lt;/secondary-title&gt;&lt;/titles&gt;&lt;periodical&gt;&lt;full-title&gt;Nuclear Fusion&lt;/full-title&gt;&lt;/periodical&gt;&lt;pages&gt;103014&lt;/pages&gt;&lt;volume&gt;51&lt;/volume&gt;&lt;number&gt;10&lt;/number&gt;&lt;dates&gt;&lt;year&gt;2011&lt;/year&gt;&lt;/dates&gt;&lt;isbn&gt;0029-5515&lt;/isbn&gt;&lt;urls&gt;&lt;/urls&gt;&lt;/record&gt;&lt;/Cite&gt;&lt;/EndNote&gt;</w:instrText>
      </w:r>
      <w:r w:rsidR="00A604C8" w:rsidRPr="00A604C8">
        <w:fldChar w:fldCharType="separate"/>
      </w:r>
      <w:r w:rsidR="00A604C8">
        <w:rPr>
          <w:noProof/>
        </w:rPr>
        <w:t>[</w:t>
      </w:r>
      <w:hyperlink w:anchor="_ENREF_10" w:tooltip="Menard, 2011 #2396" w:history="1">
        <w:r w:rsidR="00B8550B" w:rsidRPr="00B8550B">
          <w:rPr>
            <w:rStyle w:val="af2"/>
          </w:rPr>
          <w:t>10</w:t>
        </w:r>
      </w:hyperlink>
      <w:r w:rsidR="00A604C8">
        <w:rPr>
          <w:noProof/>
        </w:rPr>
        <w:t>]</w:t>
      </w:r>
      <w:r w:rsidR="00A604C8" w:rsidRPr="00A604C8">
        <w:fldChar w:fldCharType="end"/>
      </w:r>
      <w:r w:rsidRPr="005732BF">
        <w:t>,</w:t>
      </w:r>
      <w:r>
        <w:t xml:space="preserve"> with its distinctive high-beta and low-collisionality condition, provides an ideal platform for investigating electron-scale turbulence</w:t>
      </w:r>
      <w:r>
        <w:rPr>
          <w:rFonts w:hint="eastAsia"/>
        </w:rPr>
        <w:t>, where</w:t>
      </w:r>
      <w:r>
        <w:t xml:space="preserve"> turbulence characteristics vary with essential parameters such as collisionality, the q-profile, and E × B shear, aiming to identify the mechanisms that govern the Spherical Tokamak (ST ) energy confinement scaling</w:t>
      </w:r>
      <w:r w:rsidRPr="009A7A33">
        <w:fldChar w:fldCharType="begin"/>
      </w:r>
      <w:r w:rsidR="00A604C8">
        <w:instrText xml:space="preserve"> ADDIN EN.CITE &lt;EndNote&gt;&lt;Cite&gt;&lt;Author&gt;Kaye&lt;/Author&gt;&lt;Year&gt;2007&lt;/Year&gt;&lt;RecNum&gt;2391&lt;/RecNum&gt;&lt;DisplayText&gt;[4, 11]&lt;/DisplayText&gt;&lt;record&gt;&lt;rec-number&gt;2391&lt;/rec-number&gt;&lt;foreign-keys&gt;&lt;key app="EN" db-id="f0atdtsz3wzwebesv0npwr9e520zx0xd0xpe" timestamp="1752553390"&gt;2391&lt;/key&gt;&lt;/foreign-keys&gt;&lt;ref-type name="Journal Article"&gt;17&lt;/ref-type&gt;&lt;contributors&gt;&lt;authors&gt;&lt;author&gt;Kaye, SM&lt;/author&gt;&lt;author&gt;Levinton, FM&lt;/author&gt;&lt;author&gt;Stutman, D&lt;/author&gt;&lt;author&gt;Tritz, K&lt;/author&gt;&lt;author&gt;Yuh, H&lt;/author&gt;&lt;author&gt;Bell, MG&lt;/author&gt;&lt;author&gt;Bell, RE&lt;/author&gt;&lt;author&gt;Domier, CW&lt;/author&gt;&lt;author&gt;Gates, D&lt;/author&gt;&lt;author&gt;Horton, W&lt;/author&gt;&lt;/authors&gt;&lt;/contributors&gt;&lt;titles&gt;&lt;title&gt;Confinement and local transport in the National Spherical Torus Experiment (NSTX)&lt;/title&gt;&lt;secondary-title&gt;Nuclear Fusion&lt;/secondary-title&gt;&lt;/titles&gt;&lt;periodical&gt;&lt;full-title&gt;Nuclear Fusion&lt;/full-title&gt;&lt;/periodical&gt;&lt;pages&gt;499&lt;/pages&gt;&lt;volume&gt;47&lt;/volume&gt;&lt;number&gt;7&lt;/number&gt;&lt;dates&gt;&lt;year&gt;2007&lt;/year&gt;&lt;/dates&gt;&lt;isbn&gt;0029-5515&lt;/isbn&gt;&lt;urls&gt;&lt;/urls&gt;&lt;/record&gt;&lt;/Cite&gt;&lt;Cite&gt;&lt;Author&gt;Valovič&lt;/Author&gt;&lt;Year&gt;2011&lt;/Year&gt;&lt;RecNum&gt;2398&lt;/RecNum&gt;&lt;record&gt;&lt;rec-number&gt;2398&lt;/rec-number&gt;&lt;foreign-keys&gt;&lt;key app="EN" db-id="f0atdtsz3wzwebesv0npwr9e520zx0xd0xpe" timestamp="1752555963"&gt;2398&lt;/key&gt;&lt;/foreign-keys&gt;&lt;ref-type name="Journal Article"&gt;17&lt;/ref-type&gt;&lt;contributors&gt;&lt;authors&gt;&lt;author&gt;Valovič, M&lt;/author&gt;&lt;author&gt;Akers, R&lt;/author&gt;&lt;author&gt;De Bock, M&lt;/author&gt;&lt;author&gt;McCone, J&lt;/author&gt;&lt;author&gt;Garzotti, L&lt;/author&gt;&lt;author&gt;Michael, Clive&lt;/author&gt;&lt;author&gt;Naylor, G&lt;/author&gt;&lt;author&gt;Patel, A&lt;/author&gt;&lt;author&gt;Roach, CM&lt;/author&gt;&lt;author&gt;Scannell, R&lt;/author&gt;&lt;/authors&gt;&lt;/contributors&gt;&lt;titles&gt;&lt;title&gt;Collisionality and safety factor scalings of H-mode energy transport in the MAST spherical tokamak&lt;/title&gt;&lt;secondary-title&gt;Nuclear Fusion&lt;/secondary-title&gt;&lt;/titles&gt;&lt;periodical&gt;&lt;full-title&gt;Nuclear Fusion&lt;/full-title&gt;&lt;/periodical&gt;&lt;pages&gt;073045&lt;/pages&gt;&lt;volume&gt;51&lt;/volume&gt;&lt;number&gt;7&lt;/number&gt;&lt;dates&gt;&lt;year&gt;2011&lt;/year&gt;&lt;/dates&gt;&lt;isbn&gt;0029-5515&lt;/isbn&gt;&lt;urls&gt;&lt;/urls&gt;&lt;/record&gt;&lt;/Cite&gt;&lt;/EndNote&gt;</w:instrText>
      </w:r>
      <w:r w:rsidRPr="009A7A33">
        <w:fldChar w:fldCharType="separate"/>
      </w:r>
      <w:r w:rsidR="00A604C8">
        <w:rPr>
          <w:noProof/>
        </w:rPr>
        <w:t>[</w:t>
      </w:r>
      <w:hyperlink w:anchor="_ENREF_4" w:tooltip="Kaye, 2007 #2391" w:history="1">
        <w:r w:rsidR="00B8550B" w:rsidRPr="00B8550B">
          <w:rPr>
            <w:rStyle w:val="af2"/>
          </w:rPr>
          <w:t>4</w:t>
        </w:r>
      </w:hyperlink>
      <w:r w:rsidR="00A604C8">
        <w:rPr>
          <w:noProof/>
        </w:rPr>
        <w:t xml:space="preserve">, </w:t>
      </w:r>
      <w:hyperlink w:anchor="_ENREF_11" w:tooltip="Valovič, 2011 #2398" w:history="1">
        <w:r w:rsidR="00B8550B" w:rsidRPr="00B8550B">
          <w:rPr>
            <w:rStyle w:val="af2"/>
          </w:rPr>
          <w:t>11</w:t>
        </w:r>
      </w:hyperlink>
      <w:r w:rsidR="00A604C8">
        <w:rPr>
          <w:noProof/>
        </w:rPr>
        <w:t>]</w:t>
      </w:r>
      <w:r w:rsidRPr="009A7A33">
        <w:fldChar w:fldCharType="end"/>
      </w:r>
      <w:r>
        <w:t xml:space="preserve">. </w:t>
      </w:r>
      <w:ins w:id="3" w:author="Xinhang Xu" w:date="2025-09-28T01:46:00Z">
        <w:r w:rsidR="00903011">
          <w:t xml:space="preserve"> </w:t>
        </w:r>
      </w:ins>
    </w:p>
    <w:p w14:paraId="1E7759A2" w14:textId="47DBEF36" w:rsidR="00B91178" w:rsidRPr="00315098" w:rsidRDefault="00087E2C" w:rsidP="00315098">
      <w:pPr>
        <w:jc w:val="both"/>
        <w:rPr>
          <w:rPrChange w:id="4" w:author="Xinhang Xu" w:date="2025-09-28T01:57:00Z">
            <w:rPr>
              <w:rFonts w:eastAsia="Calibri"/>
            </w:rPr>
          </w:rPrChange>
        </w:rPr>
      </w:pPr>
      <w:r>
        <w:t>An essential diagnostics system in this investigation is the 693 GHz, 8-channel millimeter-wave poloidal scattering system</w:t>
      </w:r>
      <w:r w:rsidR="00A604C8" w:rsidRPr="00A604C8">
        <w:fldChar w:fldCharType="begin">
          <w:fldData xml:space="preserve">PEVuZE5vdGU+PENpdGU+PEF1dGhvcj5Eb21pZXI8L0F1dGhvcj48WWVhcj4yMDIyPC9ZZWFyPjxS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</w:fldData>
        </w:fldChar>
      </w:r>
      <w:r w:rsidR="00A604C8">
        <w:instrText xml:space="preserve"> ADDIN EN.CITE </w:instrText>
      </w:r>
      <w:r w:rsidR="00A604C8">
        <w:fldChar w:fldCharType="begin">
          <w:fldData xml:space="preserve">PEVuZE5vdGU+PENpdGU+PEF1dGhvcj5Eb21pZXI8L0F1dGhvcj48WWVhcj4yMDIyPC9ZZWFyPjxS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</w:fldData>
        </w:fldChar>
      </w:r>
      <w:r w:rsidR="00A604C8">
        <w:instrText xml:space="preserve"> ADDIN EN.CITE.DATA </w:instrText>
      </w:r>
      <w:r w:rsidR="00A604C8">
        <w:fldChar w:fldCharType="end"/>
      </w:r>
      <w:r w:rsidR="00A604C8" w:rsidRPr="00A604C8">
        <w:fldChar w:fldCharType="separate"/>
      </w:r>
      <w:r w:rsidR="00A604C8">
        <w:rPr>
          <w:noProof/>
        </w:rPr>
        <w:t>[</w:t>
      </w:r>
      <w:hyperlink w:anchor="_ENREF_12" w:tooltip="Domier, 2022 #2354" w:history="1">
        <w:r w:rsidR="00B8550B" w:rsidRPr="00B8550B">
          <w:rPr>
            <w:rStyle w:val="af2"/>
          </w:rPr>
          <w:t>12-14</w:t>
        </w:r>
      </w:hyperlink>
      <w:r w:rsidR="00A604C8">
        <w:rPr>
          <w:noProof/>
        </w:rPr>
        <w:t>]</w:t>
      </w:r>
      <w:r w:rsidR="00A604C8" w:rsidRPr="00A604C8">
        <w:fldChar w:fldCharType="end"/>
      </w:r>
      <w:r w:rsidR="005732BF">
        <w:rPr>
          <w:rFonts w:hint="eastAsia"/>
        </w:rPr>
        <w:t xml:space="preserve"> </w:t>
      </w:r>
      <w:r w:rsidRPr="005732BF">
        <w:t>,</w:t>
      </w:r>
      <w:r>
        <w:t xml:space="preserve"> which will measure electron-scale turbulence across the plasma core to edge (normalized radius</w:t>
      </w:r>
      <w:r>
        <w:rPr>
          <w:color w:val="FF0000"/>
        </w:rPr>
        <w:t xml:space="preserve"> </w:t>
      </w:r>
      <m:oMath>
        <m:r>
          <w:rPr>
            <w:rFonts w:ascii="Cambria Math" w:hAnsi="Cambria Math"/>
            <w:color w:val="000000" w:themeColor="text1"/>
          </w:rPr>
          <m:t>ρ</m:t>
        </m:r>
      </m:oMath>
      <w:r>
        <w:t xml:space="preserve"> from 0.2 to 1) with a poloidal wavenumber range of 7 to ~40 cm</w:t>
      </w:r>
      <w:r w:rsidRPr="002D65BF">
        <w:rPr>
          <w:vertAlign w:val="superscript"/>
        </w:rPr>
        <w:t>−1</w:t>
      </w:r>
      <w:r>
        <w:t xml:space="preserve">. </w:t>
      </w:r>
      <w:bookmarkStart w:id="5" w:name="_Hlk209917130"/>
      <w:r>
        <w:t>This capability enables comprehensive coverage of the predicted electron temperature gradient (ETG)</w:t>
      </w:r>
      <w:r w:rsidR="00A604C8" w:rsidRPr="00A604C8">
        <w:fldChar w:fldCharType="begin"/>
      </w:r>
      <w:r w:rsidR="00A604C8">
        <w:instrText xml:space="preserve"> ADDIN EN.CITE &lt;EndNote&gt;&lt;Cite&gt;&lt;Author&gt;Sun&lt;/Author&gt;&lt;Year&gt;2024&lt;/Year&gt;&lt;RecNum&gt;2364&lt;/RecNum&gt;&lt;DisplayText&gt;[15]&lt;/DisplayText&gt;&lt;record&gt;&lt;rec-number&gt;2364&lt;/rec-number&gt;&lt;foreign-keys&gt;&lt;key app="EN" db-id="f0atdtsz3wzwebesv0npwr9e520zx0xd0xpe" timestamp="1752129696"&gt;2364&lt;/key&gt;&lt;/foreign-keys&gt;&lt;ref-type name="Journal Article"&gt;17&lt;/ref-type&gt;&lt;contributors&gt;&lt;authors&gt;&lt;author&gt;Sun, P. J.&lt;/author&gt;&lt;author&gt;Liu, X. Z.&lt;/author&gt;&lt;author&gt;Ren, Y.&lt;/author&gt;&lt;author&gt;Xu, G. S.&lt;/author&gt;&lt;author&gt;Chen, R.&lt;/author&gt;&lt;author&gt;Qian, J.&lt;/author&gt;&lt;author&gt;Li, X. L.&lt;/author&gt;&lt;author&gt;Domier, C.&lt;/author&gt;&lt;author&gt;Dannenberg, J.&lt;/author&gt;&lt;author&gt;Yao, K.&lt;/author&gt;&lt;author&gt;Zhu, Y. L.&lt;/author&gt;&lt;author&gt;Luhmann, N J. r.&lt;/author&gt;&lt;/authors&gt;&lt;/contributors&gt;&lt;auth-address&gt;Chinese Acad Sci, Inst Plasma Phys, Hefei 230031, Anhui, Peoples R China&amp;#xD;Univ Calif Davis, Davis, CA 95616 USA&amp;#xD;Princeton Plasma Phys Lab, Princeton, NJ 08540 USA&amp;#xD;MIT, Cambridge, MA 02139 USA&lt;/auth-address&gt;&lt;titles&gt;&lt;title&gt;Millimeter-wave high-wavenumber scattering diagnostic developments on EAST and NSTX-U&lt;/title&gt;&lt;secondary-title&gt;Review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Instrum&lt;/full-title&gt;&lt;/alt-periodical&gt;&lt;volume&gt;95&lt;/volume&gt;&lt;number&gt;8&lt;/number&gt;&lt;dates&gt;&lt;year&gt;2024&lt;/year&gt;&lt;pub-dates&gt;&lt;date&gt;Aug 1&lt;/date&gt;&lt;/pub-dates&gt;&lt;/dates&gt;&lt;isbn&gt;0034-6748&lt;/isbn&gt;&lt;accession-num&gt;WOS:001298519500003&lt;/accession-num&gt;&lt;urls&gt;&lt;related-urls&gt;&lt;url&gt;&amp;lt;Go to ISI&amp;gt;://WOS:001298519500003&lt;/url&gt;&lt;/related-urls&gt;&lt;/urls&gt;&lt;electronic-resource-num&gt;Artn 083553&amp;#xD;10.1063/5.0219393&lt;/electronic-resource-num&gt;&lt;language&gt;English&lt;/language&gt;&lt;/record&gt;&lt;/Cite&gt;&lt;/EndNote&gt;</w:instrText>
      </w:r>
      <w:r w:rsidR="00A604C8" w:rsidRPr="00A604C8">
        <w:fldChar w:fldCharType="separate"/>
      </w:r>
      <w:r w:rsidR="00A604C8">
        <w:rPr>
          <w:noProof/>
        </w:rPr>
        <w:t>[</w:t>
      </w:r>
      <w:hyperlink w:anchor="_ENREF_15" w:tooltip="Sun, 2024 #2364" w:history="1">
        <w:r w:rsidR="00B8550B" w:rsidRPr="00B8550B">
          <w:rPr>
            <w:rStyle w:val="af2"/>
          </w:rPr>
          <w:t>15</w:t>
        </w:r>
      </w:hyperlink>
      <w:r w:rsidR="00A604C8">
        <w:rPr>
          <w:noProof/>
        </w:rPr>
        <w:t>]</w:t>
      </w:r>
      <w:r w:rsidR="00A604C8" w:rsidRPr="00A604C8">
        <w:fldChar w:fldCharType="end"/>
      </w:r>
      <w:r>
        <w:t xml:space="preserve"> and other electron-scale turbulence spectra.</w:t>
      </w:r>
      <w:r w:rsidR="005541EC">
        <w:rPr>
          <w:rFonts w:eastAsia="Calibri" w:hint="eastAsia"/>
        </w:rPr>
        <w:t xml:space="preserve"> </w:t>
      </w:r>
      <w:r w:rsidR="005541EC" w:rsidRPr="005541EC">
        <w:rPr>
          <w:rFonts w:eastAsia="Calibri"/>
        </w:rPr>
        <w:t>Compared to millimeter-wave diagnostics</w:t>
      </w:r>
      <w:r w:rsidR="00A604C8" w:rsidRPr="00A604C8">
        <w:fldChar w:fldCharType="begin">
          <w:fldData xml:space="preserve">PEVuZE5vdGU+PENpdGU+PEF1dGhvcj5MaTwvQXV0aG9yPjxZZWFyPjIwMjE8L1llYXI+PFJlY051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</w:fldData>
        </w:fldChar>
      </w:r>
      <w:r w:rsidR="00A604C8">
        <w:instrText xml:space="preserve"> ADDIN EN.CITE </w:instrText>
      </w:r>
      <w:r w:rsidR="00A604C8">
        <w:fldChar w:fldCharType="begin">
          <w:fldData xml:space="preserve">PEVuZE5vdGU+PENpdGU+PEF1dGhvcj5MaTwvQXV0aG9yPjxZZWFyPjIwMjE8L1llYXI+PFJlY051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</w:fldData>
        </w:fldChar>
      </w:r>
      <w:r w:rsidR="00A604C8">
        <w:instrText xml:space="preserve"> ADDIN EN.CITE.DATA </w:instrText>
      </w:r>
      <w:r w:rsidR="00A604C8">
        <w:fldChar w:fldCharType="end"/>
      </w:r>
      <w:r w:rsidR="00A604C8" w:rsidRPr="00A604C8">
        <w:fldChar w:fldCharType="separate"/>
      </w:r>
      <w:r w:rsidR="00A604C8">
        <w:rPr>
          <w:noProof/>
        </w:rPr>
        <w:t>[</w:t>
      </w:r>
      <w:hyperlink w:anchor="_ENREF_16" w:tooltip="Li, 2021 #2371" w:history="1">
        <w:r w:rsidR="00B8550B" w:rsidRPr="00B8550B">
          <w:rPr>
            <w:rStyle w:val="af2"/>
          </w:rPr>
          <w:t>16-23</w:t>
        </w:r>
      </w:hyperlink>
      <w:r w:rsidR="00A604C8">
        <w:rPr>
          <w:noProof/>
        </w:rPr>
        <w:t>]</w:t>
      </w:r>
      <w:r w:rsidR="00A604C8" w:rsidRPr="00A604C8">
        <w:fldChar w:fldCharType="end"/>
      </w:r>
      <w:r w:rsidR="005541EC" w:rsidRPr="005541EC">
        <w:rPr>
          <w:rFonts w:eastAsia="Calibri"/>
        </w:rPr>
        <w:t>, laser-</w:t>
      </w:r>
      <w:r w:rsidR="005541EC">
        <w:rPr>
          <w:rFonts w:eastAsia="Calibri"/>
        </w:rPr>
        <w:t>aided</w:t>
      </w:r>
      <w:r w:rsidR="005541EC" w:rsidRPr="005541EC">
        <w:rPr>
          <w:rFonts w:eastAsia="Calibri"/>
        </w:rPr>
        <w:t xml:space="preserve"> </w:t>
      </w:r>
      <w:r w:rsidR="005541EC">
        <w:rPr>
          <w:rFonts w:eastAsia="Calibri"/>
        </w:rPr>
        <w:t>diagnostics</w:t>
      </w:r>
      <w:r w:rsidR="005541EC" w:rsidRPr="005541EC">
        <w:rPr>
          <w:rFonts w:eastAsia="Calibri"/>
        </w:rPr>
        <w:t xml:space="preserve"> provide enhanced spatial resolution and </w:t>
      </w:r>
      <w:r w:rsidR="005541EC">
        <w:rPr>
          <w:rFonts w:eastAsia="Calibri" w:hint="eastAsia"/>
        </w:rPr>
        <w:t>wider</w:t>
      </w:r>
      <w:r w:rsidR="005541EC" w:rsidRPr="005541EC">
        <w:rPr>
          <w:rFonts w:eastAsia="Calibri"/>
        </w:rPr>
        <w:t xml:space="preserve"> wavenumber </w:t>
      </w:r>
      <w:r w:rsidR="004C552C">
        <w:rPr>
          <w:rFonts w:eastAsia="Calibri"/>
        </w:rPr>
        <w:t>range</w:t>
      </w:r>
      <w:ins w:id="6" w:author="Xinhang Xu" w:date="2025-09-28T01:56:00Z">
        <w:r w:rsidR="00315098">
          <w:rPr>
            <w:rFonts w:eastAsia="Calibri"/>
          </w:rPr>
          <w:t xml:space="preserve"> and also </w:t>
        </w:r>
        <w:r w:rsidR="00315098" w:rsidRPr="008A3413">
          <w:t xml:space="preserve">simplifying optical </w:t>
        </w:r>
        <w:r w:rsidR="00315098" w:rsidRPr="008A3413">
          <w:lastRenderedPageBreak/>
          <w:t>alignment</w:t>
        </w:r>
        <w:r w:rsidR="00315098">
          <w:t xml:space="preserve"> duo to low refractive effect compared to 270/280 GHz high k scattering system</w:t>
        </w:r>
      </w:ins>
      <w:r w:rsidR="0050045C">
        <w:fldChar w:fldCharType="begin">
          <w:fldData xml:space="preserve">PEVuZE5vdGU+PENpdGU+PEF1dGhvcj5TdW48L0F1dGhvcj48WWVhcj4yMDI1PC9ZZWFyPjxSZWNO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</w:fldData>
        </w:fldChar>
      </w:r>
      <w:r w:rsidR="0050045C">
        <w:instrText xml:space="preserve"> ADDIN EN.CITE </w:instrText>
      </w:r>
      <w:r w:rsidR="0050045C">
        <w:fldChar w:fldCharType="begin">
          <w:fldData xml:space="preserve">PEVuZE5vdGU+PENpdGU+PEF1dGhvcj5TdW48L0F1dGhvcj48WWVhcj4yMDI1PC9ZZWFyPjxSZWNO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</w:fldData>
        </w:fldChar>
      </w:r>
      <w:r w:rsidR="0050045C">
        <w:instrText xml:space="preserve"> ADDIN EN.CITE.DATA </w:instrText>
      </w:r>
      <w:r w:rsidR="0050045C">
        <w:fldChar w:fldCharType="end"/>
      </w:r>
      <w:r w:rsidR="0050045C">
        <w:fldChar w:fldCharType="separate"/>
      </w:r>
      <w:r w:rsidR="0050045C">
        <w:rPr>
          <w:noProof/>
        </w:rPr>
        <w:t>[</w:t>
      </w:r>
      <w:hyperlink w:anchor="_ENREF_24" w:tooltip="Sun, 2025 #2412" w:history="1">
        <w:r w:rsidR="00B8550B" w:rsidRPr="00B8550B">
          <w:rPr>
            <w:rStyle w:val="af2"/>
          </w:rPr>
          <w:t>24</w:t>
        </w:r>
      </w:hyperlink>
      <w:r w:rsidR="0050045C">
        <w:rPr>
          <w:noProof/>
        </w:rPr>
        <w:t xml:space="preserve">, </w:t>
      </w:r>
      <w:hyperlink w:anchor="_ENREF_25" w:tooltip="Smith, 2004 #2414" w:history="1">
        <w:r w:rsidR="00B8550B" w:rsidRPr="00B8550B">
          <w:rPr>
            <w:rStyle w:val="af2"/>
          </w:rPr>
          <w:t>25</w:t>
        </w:r>
      </w:hyperlink>
      <w:r w:rsidR="0050045C">
        <w:rPr>
          <w:noProof/>
        </w:rPr>
        <w:t>]</w:t>
      </w:r>
      <w:r w:rsidR="0050045C">
        <w:fldChar w:fldCharType="end"/>
      </w:r>
      <w:ins w:id="7" w:author="Xinhang Xu" w:date="2025-09-28T01:57:00Z">
        <w:del w:id="8" w:author="Xinhang Xu [2]" w:date="2025-09-28T02:15:00Z" w16du:dateUtc="2025-09-28T09:15:00Z">
          <w:r w:rsidR="00315098" w:rsidDel="0050045C">
            <w:delText>(</w:delText>
          </w:r>
        </w:del>
      </w:ins>
      <w:ins w:id="9" w:author="Xinhang Xu" w:date="2025-09-28T01:58:00Z">
        <w:del w:id="10" w:author="Xinhang Xu [2]" w:date="2025-09-28T02:15:00Z" w16du:dateUtc="2025-09-28T09:15:00Z">
          <w:r w:rsidR="00315098" w:rsidRPr="00315098" w:rsidDel="0050045C">
            <w:delText xml:space="preserve">Development and preliminary results of 270 GHz microwave forward scattering diagnostic system on the experimental advanced superconducting tokamak (EAST) </w:delText>
          </w:r>
          <w:r w:rsidR="00315098" w:rsidDel="0050045C">
            <w:delText>,</w:delText>
          </w:r>
        </w:del>
      </w:ins>
      <w:ins w:id="11" w:author="Xinhang Xu" w:date="2025-09-28T01:57:00Z">
        <w:del w:id="12" w:author="Xinhang Xu [2]" w:date="2025-09-28T02:15:00Z" w16du:dateUtc="2025-09-28T09:15:00Z">
          <w:r w:rsidR="00315098" w:rsidDel="0050045C">
            <w:delText>Microwave scattering system design for scale turbulence measurements on NSTX)</w:delText>
          </w:r>
        </w:del>
      </w:ins>
      <w:r w:rsidR="005541EC" w:rsidRPr="005541EC">
        <w:rPr>
          <w:rFonts w:eastAsia="Calibri"/>
        </w:rPr>
        <w:t>.</w:t>
      </w:r>
      <w:r w:rsidR="005541EC">
        <w:rPr>
          <w:rFonts w:eastAsia="Calibri" w:hint="eastAsia"/>
        </w:rPr>
        <w:t xml:space="preserve"> </w:t>
      </w:r>
      <w:bookmarkStart w:id="13" w:name="_Hlk209913514"/>
      <w:bookmarkEnd w:id="5"/>
      <w:r>
        <w:t>The system utilizes an optically pumped far-infrared (FIR) laser with formic acid (HCOOH) vapor serving as the gain medium. It is pumped by a 150 W CO₂ laser operating on the 9R20 line (</w:t>
      </w:r>
      <w:r w:rsidR="004B26E4">
        <w:t xml:space="preserve">wavelength = </w:t>
      </w:r>
      <w:r>
        <w:t>9.27 μm), which drives rotational transitions to generate the 693 GHz FIR signal</w:t>
      </w:r>
      <w:bookmarkEnd w:id="13"/>
      <w:r w:rsidR="00A604C8" w:rsidRPr="00A604C8">
        <w:fldChar w:fldCharType="begin"/>
      </w:r>
      <w:r w:rsidR="0050045C">
        <w:instrText xml:space="preserve"> ADDIN EN.CITE &lt;EndNote&gt;&lt;Cite&gt;&lt;Author&gt;Barchfeld&lt;/Author&gt;&lt;Year&gt;2017&lt;/Year&gt;&lt;RecNum&gt;2353&lt;/RecNum&gt;&lt;DisplayText&gt;[26]&lt;/DisplayText&gt;&lt;record&gt;&lt;rec-number&gt;2353&lt;/rec-number&gt;&lt;foreign-keys&gt;&lt;key app="EN" db-id="f0atdtsz3wzwebesv0npwr9e520zx0xd0xpe" timestamp="1752125079"&gt;2353&lt;/key&gt;&lt;/foreign-keys&gt;&lt;ref-type name="Book"&gt;6&lt;/ref-type&gt;&lt;contributors&gt;&lt;authors&gt;&lt;author&gt;Barchfeld, Robert Adam&lt;/author&gt;&lt;/authors&gt;&lt;/contributors&gt;&lt;titles&gt;&lt;title&gt;Development of Laser Based Plasma Diagnostics for Fusion Research on NSTX-U&lt;/title&gt;&lt;/titles&gt;&lt;dates&gt;&lt;year&gt;2017&lt;/year&gt;&lt;/dates&gt;&lt;isbn&gt;0355149214&lt;/isbn&gt;&lt;urls&gt;&lt;/urls&gt;&lt;/record&gt;&lt;/Cite&gt;&lt;/EndNote&gt;</w:instrText>
      </w:r>
      <w:r w:rsidR="00A604C8" w:rsidRPr="00A604C8">
        <w:fldChar w:fldCharType="separate"/>
      </w:r>
      <w:r w:rsidR="0050045C">
        <w:rPr>
          <w:noProof/>
        </w:rPr>
        <w:t>[</w:t>
      </w:r>
      <w:hyperlink w:anchor="_ENREF_26" w:tooltip="Barchfeld, 2017 #2353" w:history="1">
        <w:r w:rsidR="00B8550B" w:rsidRPr="00B8550B">
          <w:rPr>
            <w:rStyle w:val="af2"/>
          </w:rPr>
          <w:t>26</w:t>
        </w:r>
      </w:hyperlink>
      <w:r w:rsidR="0050045C">
        <w:rPr>
          <w:noProof/>
        </w:rPr>
        <w:t>]</w:t>
      </w:r>
      <w:r w:rsidR="00A604C8" w:rsidRPr="00A604C8">
        <w:fldChar w:fldCharType="end"/>
      </w:r>
      <w:r>
        <w:t>.</w:t>
      </w:r>
      <w:del w:id="14" w:author="Xinhang Xu" w:date="2025-09-28T01:50:00Z">
        <w:r w:rsidDel="008A3413">
          <w:delText xml:space="preserve"> </w:delText>
        </w:r>
      </w:del>
      <w:r>
        <w:t xml:space="preserve">The output beam is coupled into a waveguide and directed to the launch optics, where adjustable mirrors allow precise beam steering for various measurement configurations. </w:t>
      </w:r>
      <w:r w:rsidR="00C51FD6" w:rsidRPr="00C51FD6">
        <w:t>Compared to millimeter-wave diagnostics</w:t>
      </w:r>
      <w:r w:rsidR="00A604C8" w:rsidRPr="00A604C8">
        <w:fldChar w:fldCharType="begin">
          <w:fldData xml:space="preserve">PEVuZE5vdGU+PENpdGU+PEF1dGhvcj5Eb21pZXI8L0F1dGhvcj48WWVhcj4yMDIyPC9ZZWFyPjxS
ZWNOdW0+MjM3MzwvUmVjTnVtPjxEaXNwbGF5VGV4dD5bMjctMzBdPC9EaXNwbGF5VGV4dD48cmVj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50045C">
        <w:instrText xml:space="preserve"> ADDIN EN.CITE </w:instrText>
      </w:r>
      <w:r w:rsidR="0050045C">
        <w:fldChar w:fldCharType="begin">
          <w:fldData xml:space="preserve">PEVuZE5vdGU+PENpdGU+PEF1dGhvcj5Eb21pZXI8L0F1dGhvcj48WWVhcj4yMDIyPC9ZZWFyPjxS
ZWNOdW0+MjM3MzwvUmVjTnVtPjxEaXNwbGF5VGV4dD5bMjctMzBdPC9EaXNwbGF5VGV4dD48cmVj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50045C">
        <w:instrText xml:space="preserve"> ADDIN EN.CITE.DATA </w:instrText>
      </w:r>
      <w:r w:rsidR="0050045C">
        <w:fldChar w:fldCharType="end"/>
      </w:r>
      <w:r w:rsidR="00A604C8" w:rsidRPr="00A604C8">
        <w:fldChar w:fldCharType="separate"/>
      </w:r>
      <w:r w:rsidR="0050045C">
        <w:rPr>
          <w:noProof/>
        </w:rPr>
        <w:t>[</w:t>
      </w:r>
      <w:hyperlink w:anchor="_ENREF_27" w:tooltip="Domier, 2022 #2373" w:history="1">
        <w:r w:rsidR="00B8550B" w:rsidRPr="00B8550B">
          <w:rPr>
            <w:rStyle w:val="af2"/>
          </w:rPr>
          <w:t>27-30</w:t>
        </w:r>
      </w:hyperlink>
      <w:r w:rsidR="0050045C">
        <w:rPr>
          <w:noProof/>
        </w:rPr>
        <w:t>]</w:t>
      </w:r>
      <w:r w:rsidR="00A604C8" w:rsidRPr="00A604C8">
        <w:fldChar w:fldCharType="end"/>
      </w:r>
      <w:r w:rsidR="00C51FD6" w:rsidRPr="00DC23EE">
        <w:t>,</w:t>
      </w:r>
      <w:r w:rsidR="00C51FD6" w:rsidRPr="00C51FD6">
        <w:t xml:space="preserve"> laser-aided diagnostics involve more complex optical systems, necessitating finer adjustments and stricter maintenance requirements</w:t>
      </w:r>
      <w:r w:rsidR="00A604C8" w:rsidRPr="00A604C8">
        <w:fldChar w:fldCharType="begin"/>
      </w:r>
      <w:r w:rsidR="0050045C">
        <w:instrText xml:space="preserve"> ADDIN EN.CITE &lt;EndNote&gt;&lt;Cite&gt;&lt;Author&gt;Xiong&lt;/Author&gt;&lt;Year&gt;2014&lt;/Year&gt;&lt;RecNum&gt;2389&lt;/RecNum&gt;&lt;DisplayText&gt;[31]&lt;/DisplayText&gt;&lt;record&gt;&lt;rec-number&gt;2389&lt;/rec-number&gt;&lt;foreign-keys&gt;&lt;key app="EN" db-id="f0atdtsz3wzwebesv0npwr9e520zx0xd0xpe" timestamp="1752377010"&gt;2389&lt;/key&gt;&lt;/foreign-keys&gt;&lt;ref-type name="Journal Article"&gt;17&lt;/ref-type&gt;&lt;contributors&gt;&lt;authors&gt;&lt;author&gt;Xiong, C. Y.&lt;/author&gt;&lt;author&gt;Chen, J.&lt;/author&gt;&lt;author&gt;Li, Q.&lt;/author&gt;&lt;author&gt;Liu, Y.&lt;/author&gt;&lt;author&gt;Gao, L.&lt;/author&gt;&lt;/authors&gt;&lt;/contributors&gt;&lt;auth-address&gt;Huazhong Univ Sci &amp;amp; Technol, State Key Lab Adv Electromagnet Engn &amp;amp; Technol, Wuhan 430074, Peoples R China&lt;/auth-address&gt;&lt;titles&gt;&lt;title&gt;A real-time laser feedback control method for the three-wave laser source used in the polarimeter-interferometer diagnostic on Joint-TEXT tokamak&lt;/title&gt;&lt;secondary-title&gt;Review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85&lt;/volume&gt;&lt;number&gt;12&lt;/number&gt;&lt;dates&gt;&lt;year&gt;2014&lt;/year&gt;&lt;pub-dates&gt;&lt;date&gt;Dec&lt;/date&gt;&lt;/pub-dates&gt;&lt;/dates&gt;&lt;isbn&gt;0034-6748&lt;/isbn&gt;&lt;accession-num&gt;WOS:000347168500025&lt;/accession-num&gt;&lt;urls&gt;&lt;related-urls&gt;&lt;url&gt;&amp;lt;Go to ISI&amp;gt;://WOS:000347168500025&lt;/url&gt;&lt;/related-urls&gt;&lt;/urls&gt;&lt;electronic-resource-num&gt;Artn 123502&amp;#xD;10.1063/1.4902564&lt;/electronic-resource-num&gt;&lt;language&gt;English&lt;/language&gt;&lt;/record&gt;&lt;/Cite&gt;&lt;/EndNote&gt;</w:instrText>
      </w:r>
      <w:r w:rsidR="00A604C8" w:rsidRPr="00A604C8">
        <w:fldChar w:fldCharType="separate"/>
      </w:r>
      <w:r w:rsidR="0050045C">
        <w:rPr>
          <w:noProof/>
        </w:rPr>
        <w:t>[</w:t>
      </w:r>
      <w:hyperlink w:anchor="_ENREF_31" w:tooltip="Xiong, 2014 #2389" w:history="1">
        <w:r w:rsidR="00B8550B" w:rsidRPr="00B8550B">
          <w:rPr>
            <w:rStyle w:val="af2"/>
          </w:rPr>
          <w:t>31</w:t>
        </w:r>
      </w:hyperlink>
      <w:r w:rsidR="0050045C">
        <w:rPr>
          <w:noProof/>
        </w:rPr>
        <w:t>]</w:t>
      </w:r>
      <w:r w:rsidR="00A604C8" w:rsidRPr="00A604C8">
        <w:fldChar w:fldCharType="end"/>
      </w:r>
      <w:r w:rsidR="00C51FD6" w:rsidRPr="00C51FD6">
        <w:t>.</w:t>
      </w:r>
      <w:r w:rsidR="00C51FD6">
        <w:rPr>
          <w:rFonts w:hint="eastAsia"/>
        </w:rPr>
        <w:t xml:space="preserve"> </w:t>
      </w:r>
      <w:r>
        <w:t xml:space="preserve">Maintaining a high-quality Gaussian beam profile is </w:t>
      </w:r>
      <w:r w:rsidR="005541EC">
        <w:t xml:space="preserve">essentially required </w:t>
      </w:r>
      <w:r>
        <w:t>for efficient waveguide coupling</w:t>
      </w:r>
      <w:r w:rsidR="00A604C8" w:rsidRPr="00A604C8">
        <w:fldChar w:fldCharType="begin"/>
      </w:r>
      <w:r w:rsidR="0050045C">
        <w:instrText xml:space="preserve"> ADDIN EN.CITE &lt;EndNote&gt;&lt;Cite&gt;&lt;Author&gt;Perkins&lt;/Author&gt;&lt;Year&gt;2000&lt;/Year&gt;&lt;RecNum&gt;2376&lt;/RecNum&gt;&lt;DisplayText&gt;[32]&lt;/DisplayText&gt;&lt;record&gt;&lt;rec-number&gt;2376&lt;/rec-number&gt;&lt;foreign-keys&gt;&lt;key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A604C8" w:rsidRPr="00A604C8">
        <w:fldChar w:fldCharType="separate"/>
      </w:r>
      <w:r w:rsidR="0050045C">
        <w:rPr>
          <w:noProof/>
        </w:rPr>
        <w:t>[</w:t>
      </w:r>
      <w:hyperlink w:anchor="_ENREF_32" w:tooltip="Perkins, 2000 #2376" w:history="1">
        <w:r w:rsidR="00B8550B" w:rsidRPr="00B8550B">
          <w:rPr>
            <w:rStyle w:val="af2"/>
          </w:rPr>
          <w:t>32</w:t>
        </w:r>
      </w:hyperlink>
      <w:r w:rsidR="0050045C">
        <w:rPr>
          <w:noProof/>
        </w:rPr>
        <w:t>]</w:t>
      </w:r>
      <w:r w:rsidR="00A604C8" w:rsidRPr="00A604C8">
        <w:fldChar w:fldCharType="end"/>
      </w:r>
      <w:r>
        <w:t>. This depends sensitively on the precise alignment of FIR cavity components, including perforated copper mirrors, mesh grids, and dielectric wafers. Even minor misalignments (as small as 0.1°) can significantly degrade the output beam quality. Additionally, heat from the CO₂ laser can alter the length of the FIR laser cavity, resulting in a drop in output power. This work addresses these challenges by developing a repeatable alignment methodology and identifying the key factors that govern beam patterns and power optimization in FIR systems.</w:t>
      </w:r>
    </w:p>
    <w:p w14:paraId="63B64EF3" w14:textId="319108AF" w:rsidR="00B91178" w:rsidRDefault="00087E2C">
      <w:pPr>
        <w:jc w:val="both"/>
      </w:pPr>
      <w:r>
        <w:t>This paper focuses on optimizing the performance of a 693 GHz far-infrared (FIR) laser through precision optics alignment and cavity length feedback control.</w:t>
      </w:r>
      <w:r w:rsidR="00CE23E0" w:rsidRPr="00CE23E0">
        <w:t xml:space="preserve"> </w:t>
      </w:r>
      <w:r w:rsidR="00CE23E0">
        <w:t>The beam quality of the FIR laser system, which is driven by a CO₂ pump laser, is important for high poloidal wavenumber scattering diagnostics.</w:t>
      </w:r>
      <w:r>
        <w:t xml:space="preserve"> Section 2 reviews the FIR laser setup, while Sec. 3 presents beam </w:t>
      </w:r>
      <w:r w:rsidR="009309AC">
        <w:t>profile</w:t>
      </w:r>
      <w:r>
        <w:t xml:space="preserve"> optimization by optics alignment. Sec</w:t>
      </w:r>
      <w:r w:rsidR="004E7D6E">
        <w:t>tion</w:t>
      </w:r>
      <w:r w:rsidR="009309AC">
        <w:t xml:space="preserve"> </w:t>
      </w:r>
      <w:r>
        <w:t>4 details power stabilization through real-time cavity length feedback control and gas pressure tuning. Finally, Sec. 5 summarizes the implications for improving FIR laser stability and output efficiency.</w:t>
      </w:r>
    </w:p>
    <w:p w14:paraId="63FFBBD5" w14:textId="77777777" w:rsidR="00B91178" w:rsidRDefault="00B91178">
      <w:pPr>
        <w:ind w:firstLine="0"/>
      </w:pPr>
    </w:p>
    <w:p w14:paraId="64D5C85F" w14:textId="481BCEA6" w:rsidR="00B91178" w:rsidRDefault="00087E2C">
      <w:pPr>
        <w:ind w:firstLine="0"/>
        <w:rPr>
          <w:b/>
        </w:rPr>
      </w:pPr>
      <w:r>
        <w:rPr>
          <w:b/>
        </w:rPr>
        <w:t>II</w:t>
      </w:r>
      <w:r w:rsidR="00547C73">
        <w:rPr>
          <w:rFonts w:hint="eastAsia"/>
          <w:b/>
        </w:rPr>
        <w:t>.</w:t>
      </w:r>
      <w:r>
        <w:rPr>
          <w:b/>
        </w:rPr>
        <w:t xml:space="preserve"> </w:t>
      </w:r>
      <w:r w:rsidR="00547C73">
        <w:rPr>
          <w:b/>
        </w:rPr>
        <w:t>FIR LASER SETUP AND BEAM QUALITY IMPORTANCE</w:t>
      </w:r>
    </w:p>
    <w:p w14:paraId="7874D739" w14:textId="3433D573" w:rsidR="00B91178" w:rsidRDefault="00087E2C">
      <w:pPr>
        <w:jc w:val="both"/>
      </w:pPr>
      <w:r>
        <w:t>The 693 GHz far-</w:t>
      </w:r>
      <w:r w:rsidR="00B71C1A">
        <w:t>infrared laser</w:t>
      </w:r>
      <w:r>
        <w:t> serves as the launch beam source for the NSTX-U high-k scattering diagnostics. This laser is optically pumped by a 150 W CO₂ laser with a linearly polarized beam. The CO₂ laser beam is injected into the FIR laser cavity, which is filled with formic acid gas as the gain medium, as shown in Fig. 1.</w:t>
      </w:r>
      <w:r w:rsidR="009309AC">
        <w:t xml:space="preserve"> </w:t>
      </w:r>
    </w:p>
    <w:p w14:paraId="55A7D5D3" w14:textId="77777777" w:rsidR="009309AC" w:rsidRDefault="009309AC" w:rsidP="009309AC">
      <w:pPr>
        <w:ind w:firstLine="0"/>
        <w:jc w:val="both"/>
      </w:pPr>
      <w:r>
        <w:rPr>
          <w:noProof/>
        </w:rPr>
        <w:drawing>
          <wp:inline distT="114300" distB="114300" distL="114300" distR="114300" wp14:anchorId="2C03FB92" wp14:editId="00494B10">
            <wp:extent cx="5943600" cy="2057400"/>
            <wp:effectExtent l="0" t="0" r="0" b="0"/>
            <wp:docPr id="194" name="image12.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12.png" descr="A diagram of a system&#10;&#10;Description automatically generated"/>
                    <pic:cNvPicPr preferRelativeResize="0"/>
                  </pic:nvPicPr>
                  <pic:blipFill>
                    <a:blip r:embed="rId8"/>
                    <a:srcRect/>
                    <a:stretch>
                      <a:fillRect/>
                    </a:stretch>
                  </pic:blipFill>
                  <pic:spPr>
                    <a:xfrm>
                      <a:off x="0" y="0"/>
                      <a:ext cx="5943600" cy="2057400"/>
                    </a:xfrm>
                    <a:prstGeom prst="rect">
                      <a:avLst/>
                    </a:prstGeom>
                    <a:ln/>
                  </pic:spPr>
                </pic:pic>
              </a:graphicData>
            </a:graphic>
          </wp:inline>
        </w:drawing>
      </w:r>
    </w:p>
    <w:p w14:paraId="22C2F37E" w14:textId="17C421F6" w:rsidR="009309AC" w:rsidRPr="009309AC" w:rsidRDefault="009309AC" w:rsidP="009309AC">
      <w:pPr>
        <w:spacing w:after="200" w:line="240" w:lineRule="auto"/>
        <w:ind w:firstLine="0"/>
        <w:jc w:val="both"/>
        <w:rPr>
          <w:i/>
          <w:color w:val="44546A"/>
          <w:sz w:val="18"/>
          <w:szCs w:val="18"/>
        </w:rPr>
      </w:pPr>
      <w:r w:rsidRPr="009309AC">
        <w:rPr>
          <w:i/>
          <w:color w:val="44546A"/>
          <w:sz w:val="18"/>
          <w:szCs w:val="18"/>
        </w:rPr>
        <w:lastRenderedPageBreak/>
        <w:t>Figure 1. (left) The formic acid FIR laser is driven by a 150 W CO₂ laser through feed-in system pumping. (</w:t>
      </w:r>
      <w:r w:rsidR="00E94030">
        <w:rPr>
          <w:rFonts w:hint="eastAsia"/>
          <w:i/>
          <w:color w:val="44546A"/>
          <w:sz w:val="18"/>
          <w:szCs w:val="18"/>
        </w:rPr>
        <w:t>right</w:t>
      </w:r>
      <w:r w:rsidRPr="009309AC">
        <w:rPr>
          <w:i/>
          <w:color w:val="44546A"/>
          <w:sz w:val="18"/>
          <w:szCs w:val="18"/>
        </w:rPr>
        <w:t>) The laser system setup in the laboratory</w:t>
      </w:r>
      <w:r w:rsidR="00E94030">
        <w:rPr>
          <w:rFonts w:hint="eastAsia"/>
          <w:i/>
          <w:color w:val="44546A"/>
          <w:sz w:val="18"/>
          <w:szCs w:val="18"/>
        </w:rPr>
        <w:t>.</w:t>
      </w:r>
    </w:p>
    <w:p w14:paraId="3571A96F" w14:textId="1CB4BA5F" w:rsidR="00B91178" w:rsidRDefault="00087E2C">
      <w:pPr>
        <w:jc w:val="both"/>
      </w:pPr>
      <w:r>
        <w:t>The CO</w:t>
      </w:r>
      <w:r w:rsidRPr="009309AC">
        <w:rPr>
          <w:vertAlign w:val="subscript"/>
        </w:rPr>
        <w:t>2</w:t>
      </w:r>
      <w:r>
        <w:t xml:space="preserve"> laser, as shown in Fig. 2, features two independent waveguide cavities, each powered by a dedicated high-voltage supply (-15 kV cathode, 0 V anode) that initiates gas breakdown in the CO₂-N₂-He mixture (6:18:76 ratio). This discharge sustains a 40 mA plasma current that excites CO₂ molecules, producing infrared radiation through quantum cascade transitions</w:t>
      </w:r>
      <w:r w:rsidR="00A604C8" w:rsidRPr="00A604C8">
        <w:fldChar w:fldCharType="begin"/>
      </w:r>
      <w:r w:rsidR="0050045C">
        <w:instrText xml:space="preserve"> ADDIN EN.CITE &lt;EndNote&gt;&lt;Cite&gt;&lt;Author&gt;Jacobsson&lt;/Author&gt;&lt;Year&gt;1989&lt;/Year&gt;&lt;RecNum&gt;2377&lt;/RecNum&gt;&lt;DisplayText&gt;[33]&lt;/DisplayText&gt;&lt;record&gt;&lt;rec-number&gt;2377&lt;/rec-number&gt;&lt;foreign-keys&gt;&lt;key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A604C8" w:rsidRPr="00A604C8">
        <w:fldChar w:fldCharType="separate"/>
      </w:r>
      <w:r w:rsidR="0050045C">
        <w:rPr>
          <w:noProof/>
        </w:rPr>
        <w:t>[</w:t>
      </w:r>
      <w:hyperlink w:anchor="_ENREF_33" w:tooltip="Jacobsson, 1989 #2377" w:history="1">
        <w:r w:rsidR="00B8550B" w:rsidRPr="00B8550B">
          <w:rPr>
            <w:rStyle w:val="af2"/>
          </w:rPr>
          <w:t>33</w:t>
        </w:r>
      </w:hyperlink>
      <w:r w:rsidR="0050045C">
        <w:rPr>
          <w:noProof/>
        </w:rPr>
        <w:t>]</w:t>
      </w:r>
      <w:r w:rsidR="00A604C8" w:rsidRPr="00A604C8">
        <w:fldChar w:fldCharType="end"/>
      </w:r>
      <w:r w:rsidRPr="00253BB0">
        <w:t>.</w:t>
      </w:r>
      <w:r>
        <w:t xml:space="preserve"> The system employs Brewster windows to enforce P-polarization (100% transmission) while suppressing S-polarization through reflection and absorption. Wavelength selection is achieved via a tunable diffraction grating, which together with the output coupler's </w:t>
      </w:r>
      <w:r w:rsidR="00253BB0">
        <w:t>ZnS</w:t>
      </w:r>
      <w:r w:rsidR="00253BB0">
        <w:rPr>
          <w:rFonts w:hint="eastAsia"/>
        </w:rPr>
        <w:t>e</w:t>
      </w:r>
      <w:r>
        <w:t xml:space="preserve"> mirror (60% reflectivity at 10 μm) forms the complete laser cavity. Resonant feedback between these components stimulates continuous laser action, with maximum output occurring when the cavity length satisfies the standing wave condition.</w:t>
      </w:r>
    </w:p>
    <w:p w14:paraId="74418217" w14:textId="77777777" w:rsidR="009309AC" w:rsidRDefault="009309AC" w:rsidP="009309AC">
      <w:pPr>
        <w:keepNext/>
        <w:ind w:firstLine="0"/>
        <w:jc w:val="center"/>
      </w:pPr>
      <w:r>
        <w:rPr>
          <w:noProof/>
        </w:rPr>
        <w:drawing>
          <wp:inline distT="114300" distB="114300" distL="114300" distR="114300" wp14:anchorId="03E3B687" wp14:editId="1E911B17">
            <wp:extent cx="4298950" cy="2645508"/>
            <wp:effectExtent l="0" t="0" r="0" b="0"/>
            <wp:docPr id="204" name="image7.png" descr="A diagram of a laser be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7.png" descr="A diagram of a laser beam&#10;&#10;Description automatically generated"/>
                    <pic:cNvPicPr preferRelativeResize="0"/>
                  </pic:nvPicPr>
                  <pic:blipFill>
                    <a:blip r:embed="rId9"/>
                    <a:srcRect/>
                    <a:stretch>
                      <a:fillRect/>
                    </a:stretch>
                  </pic:blipFill>
                  <pic:spPr>
                    <a:xfrm>
                      <a:off x="0" y="0"/>
                      <a:ext cx="4298950" cy="2645508"/>
                    </a:xfrm>
                    <a:prstGeom prst="rect">
                      <a:avLst/>
                    </a:prstGeom>
                    <a:ln/>
                  </pic:spPr>
                </pic:pic>
              </a:graphicData>
            </a:graphic>
          </wp:inline>
        </w:drawing>
      </w:r>
    </w:p>
    <w:p w14:paraId="1028AF8F" w14:textId="77777777" w:rsidR="009309AC" w:rsidRDefault="009309AC" w:rsidP="009309AC">
      <w:pPr>
        <w:spacing w:after="200" w:line="240" w:lineRule="auto"/>
        <w:ind w:firstLine="0"/>
        <w:jc w:val="both"/>
        <w:rPr>
          <w:i/>
          <w:color w:val="44546A"/>
          <w:sz w:val="18"/>
          <w:szCs w:val="18"/>
        </w:rPr>
      </w:pPr>
      <w:bookmarkStart w:id="15" w:name="_heading=h.cky4jcpsgutv" w:colFirst="0" w:colLast="0"/>
      <w:bookmarkEnd w:id="15"/>
      <w:r>
        <w:rPr>
          <w:i/>
          <w:color w:val="44546A"/>
          <w:sz w:val="18"/>
          <w:szCs w:val="18"/>
        </w:rPr>
        <w:t>Figure 2. Schematic of the CO₂ laser. The main components include the output coupler, Brewster windows, diffraction grating, and laser cavity waveguide.</w:t>
      </w:r>
    </w:p>
    <w:p w14:paraId="647DC763" w14:textId="442D51B6" w:rsidR="00B91178" w:rsidRDefault="00087E2C">
      <w:pPr>
        <w:jc w:val="both"/>
      </w:pPr>
      <w:r>
        <w:t xml:space="preserve">The schematic of the FIR system is presented in Fig. 3. It comprises four key components: a rear mirror, a </w:t>
      </w:r>
      <w:r w:rsidR="00023E75">
        <w:t xml:space="preserve">laser cavity </w:t>
      </w:r>
      <w:r>
        <w:t>waveguide, a front mirror, and a metallic mesh. The rear mirror consists of a gold-coated copper substrate with a central aperture for CO₂ laser beam injection. Opposite this, the front mirror employs a dielectric-coated silicon wafer optimized for dual functionality</w:t>
      </w:r>
      <w:r w:rsidR="009309AC">
        <w:t>, whi</w:t>
      </w:r>
      <w:r w:rsidR="004E7D6E">
        <w:t>le</w:t>
      </w:r>
      <w:r w:rsidR="009309AC">
        <w:t xml:space="preserve"> </w:t>
      </w:r>
      <w:r>
        <w:t xml:space="preserve">achieving 98% transmission in the FIR range </w:t>
      </w:r>
      <w:r w:rsidR="004E7D6E">
        <w:t xml:space="preserve">and </w:t>
      </w:r>
      <w:r>
        <w:t>reflecting 99% of the incident CO₂ laser radiation.</w:t>
      </w:r>
      <w:ins w:id="16" w:author="Xinhang Xu [2]" w:date="2025-09-28T02:19:00Z" w16du:dateUtc="2025-09-28T09:19:00Z">
        <w:r w:rsidR="0050045C" w:rsidRPr="0050045C">
          <w:rPr>
            <w:color w:val="FF0000"/>
          </w:rPr>
          <w:t xml:space="preserve"> </w:t>
        </w:r>
        <w:r w:rsidR="0050045C" w:rsidRPr="00114C97">
          <w:rPr>
            <w:color w:val="FF0000"/>
          </w:rPr>
          <w:t>The silicon wafer is coated with thin layers of germanium and zinc sulfide, forming a high/low refractive index pair</w:t>
        </w:r>
      </w:ins>
      <w:r w:rsidR="00B8550B">
        <w:rPr>
          <w:color w:val="FF0000"/>
        </w:rPr>
        <w:fldChar w:fldCharType="begin"/>
      </w:r>
      <w:r w:rsidR="00B8550B">
        <w:rPr>
          <w:color w:val="FF0000"/>
        </w:rPr>
        <w:instrText xml:space="preserve"> ADDIN EN.CITE &lt;EndNote&gt;&lt;Cite&gt;&lt;Author&gt;Barchfeld&lt;/Author&gt;&lt;Year&gt;2017&lt;/Year&gt;&lt;RecNum&gt;2353&lt;/RecNum&gt;&lt;DisplayText&gt;[26]&lt;/DisplayText&gt;&lt;record&gt;&lt;rec-number&gt;2353&lt;/rec-number&gt;&lt;foreign-keys&gt;&lt;key app="EN" db-id="f0atdtsz3wzwebesv0npwr9e520zx0xd0xpe" timestamp="1752125079"&gt;2353&lt;/key&gt;&lt;/foreign-keys&gt;&lt;ref-type name="Book"&gt;6&lt;/ref-type&gt;&lt;contributors&gt;&lt;authors&gt;&lt;author&gt;Barchfeld, Robert Adam&lt;/author&gt;&lt;/authors&gt;&lt;/contributors&gt;&lt;titles&gt;&lt;title&gt;Development of Laser Based Plasma Diagnostics for Fusion Research on NSTX-U&lt;/title&gt;&lt;/titles&gt;&lt;dates&gt;&lt;year&gt;2017&lt;/year&gt;&lt;/dates&gt;&lt;isbn&gt;0355149214&lt;/isbn&gt;&lt;urls&gt;&lt;/urls&gt;&lt;/record&gt;&lt;/Cite&gt;&lt;/EndNote&gt;</w:instrText>
      </w:r>
      <w:r w:rsidR="00B8550B">
        <w:rPr>
          <w:color w:val="FF0000"/>
        </w:rPr>
        <w:fldChar w:fldCharType="separate"/>
      </w:r>
      <w:r w:rsidR="00B8550B">
        <w:rPr>
          <w:noProof/>
          <w:color w:val="FF0000"/>
        </w:rPr>
        <w:t>[</w:t>
      </w:r>
      <w:hyperlink w:anchor="_ENREF_26" w:tooltip="Barchfeld, 2017 #2353" w:history="1">
        <w:r w:rsidR="00B8550B" w:rsidRPr="00B8550B">
          <w:rPr>
            <w:rStyle w:val="af2"/>
          </w:rPr>
          <w:t>26</w:t>
        </w:r>
      </w:hyperlink>
      <w:r w:rsidR="00B8550B">
        <w:rPr>
          <w:noProof/>
          <w:color w:val="FF0000"/>
        </w:rPr>
        <w:t>]</w:t>
      </w:r>
      <w:r w:rsidR="00B8550B">
        <w:rPr>
          <w:color w:val="FF0000"/>
        </w:rPr>
        <w:fldChar w:fldCharType="end"/>
      </w:r>
      <w:ins w:id="17" w:author="Xinhang Xu [2]" w:date="2025-09-28T02:19:00Z" w16du:dateUtc="2025-09-28T09:19:00Z">
        <w:r w:rsidR="0050045C" w:rsidRPr="00114C97">
          <w:rPr>
            <w:color w:val="FF0000"/>
          </w:rPr>
          <w:t>. Each layer has a thickness equal to one-quarter of the CO₂ laser wavelength in its respective medium, which enhances the reflection of the CO₂ laser. Meanwhile, the transmission in the FIR range is strongly influenced by the thickness of the silicon wafer due to coherence effects.</w:t>
        </w:r>
      </w:ins>
      <w:r>
        <w:t xml:space="preserve"> </w:t>
      </w:r>
      <w:ins w:id="18" w:author="Xinhang Xu [2]" w:date="2025-09-28T02:19:00Z" w16du:dateUtc="2025-09-28T09:19:00Z">
        <w:r w:rsidR="00B8550B">
          <w:rPr>
            <w:rFonts w:hint="eastAsia"/>
          </w:rPr>
          <w:t xml:space="preserve">Behind the </w:t>
        </w:r>
        <w:r w:rsidR="00B8550B" w:rsidRPr="00114C97">
          <w:rPr>
            <w:color w:val="FF0000"/>
          </w:rPr>
          <w:t>silicon wafer</w:t>
        </w:r>
        <w:r w:rsidR="00B8550B">
          <w:rPr>
            <w:rFonts w:hint="eastAsia"/>
            <w:color w:val="FF0000"/>
          </w:rPr>
          <w:t>,</w:t>
        </w:r>
        <w:r w:rsidR="00B8550B">
          <w:rPr>
            <w:rFonts w:hint="eastAsia"/>
          </w:rPr>
          <w:t xml:space="preserve"> </w:t>
        </w:r>
      </w:ins>
      <w:del w:id="19" w:author="Xinhang Xu [2]" w:date="2025-09-28T02:19:00Z" w16du:dateUtc="2025-09-28T09:19:00Z">
        <w:r w:rsidDel="00B8550B">
          <w:delText xml:space="preserve">The </w:delText>
        </w:r>
      </w:del>
      <w:ins w:id="20" w:author="Xinhang Xu [2]" w:date="2025-09-28T02:19:00Z" w16du:dateUtc="2025-09-28T09:19:00Z">
        <w:r w:rsidR="00B8550B">
          <w:rPr>
            <w:rFonts w:hint="eastAsia"/>
          </w:rPr>
          <w:t>t</w:t>
        </w:r>
        <w:r w:rsidR="00B8550B">
          <w:t xml:space="preserve">he </w:t>
        </w:r>
      </w:ins>
      <w:r>
        <w:t xml:space="preserve">system incorporates a 300 </w:t>
      </w:r>
      <w:proofErr w:type="spellStart"/>
      <w:r>
        <w:t>lpi</w:t>
      </w:r>
      <w:proofErr w:type="spellEnd"/>
      <w:r>
        <w:t xml:space="preserve"> (line per inch) metallic mesh that exhibits wavelength-selective behavior, transmitting 20% and reflecting 80% of the 432 μm FIR radiation.</w:t>
      </w:r>
      <w:ins w:id="21" w:author="Xinhang Xu" w:date="2025-09-28T00:36:00Z">
        <w:r w:rsidR="00000F5D">
          <w:t xml:space="preserve"> </w:t>
        </w:r>
      </w:ins>
      <w:bookmarkStart w:id="22" w:name="_Hlk209912453"/>
      <w:ins w:id="23" w:author="Xinhang Xu" w:date="2025-09-28T00:39:00Z">
        <w:r w:rsidR="00000F5D">
          <w:t>Both the metallic mesh and the front mirror are mounted on translational optical stages along the waveguide axis, allowing the cavity to be adjusted by moving the two optics using stepper motors.</w:t>
        </w:r>
      </w:ins>
      <w:del w:id="24" w:author="Xinhang Xu" w:date="2025-09-27T23:50:00Z">
        <w:r w:rsidDel="00C3768E">
          <w:delText xml:space="preserve"> </w:delText>
        </w:r>
        <w:bookmarkEnd w:id="22"/>
        <w:r w:rsidDel="00C3768E">
          <w:delText>These optical elements are contained within the</w:delText>
        </w:r>
        <w:r w:rsidR="00023E75" w:rsidDel="00C3768E">
          <w:delText xml:space="preserve"> FIR laser system</w:delText>
        </w:r>
        <w:r w:rsidDel="00C3768E">
          <w:delText>, forming the complete resonant cavity structure.</w:delText>
        </w:r>
      </w:del>
      <w:ins w:id="25" w:author="Xinhang Xu" w:date="2025-09-27T23:50:00Z">
        <w:r w:rsidR="00C3768E" w:rsidRPr="00C3768E">
          <w:t xml:space="preserve"> </w:t>
        </w:r>
      </w:ins>
      <w:bookmarkStart w:id="26" w:name="_Hlk209909550"/>
      <w:ins w:id="27" w:author="Xinhang Xu" w:date="2025-09-27T23:51:00Z">
        <w:r w:rsidR="00C3768E">
          <w:t xml:space="preserve">These optical elements are housed within the FIR laser system, forming the complete resonant cavity structure in the laser cavity waveguide. </w:t>
        </w:r>
        <w:r w:rsidR="00C3768E">
          <w:lastRenderedPageBreak/>
          <w:t>The waveguide consists of a borosilicate tube approximately 62 inches long with an inner diameter of 1.5 inches, surrounded by an outer water-cooling tube with a diameter of 2.375 inches to dissipate heat generated by the CO₂ laser.</w:t>
        </w:r>
      </w:ins>
      <w:del w:id="28" w:author="Xinhang Xu" w:date="2025-09-27T23:50:00Z">
        <w:r w:rsidDel="00C3768E">
          <w:delText xml:space="preserve"> </w:delText>
        </w:r>
      </w:del>
      <w:bookmarkEnd w:id="26"/>
    </w:p>
    <w:p w14:paraId="3CCD1D54" w14:textId="77777777" w:rsidR="009309AC" w:rsidRDefault="009309AC" w:rsidP="009309AC">
      <w:pPr>
        <w:spacing w:after="200" w:line="240" w:lineRule="auto"/>
        <w:jc w:val="center"/>
        <w:rPr>
          <w:i/>
          <w:color w:val="44546A"/>
          <w:sz w:val="18"/>
          <w:szCs w:val="18"/>
        </w:rPr>
      </w:pPr>
      <w:r>
        <w:rPr>
          <w:i/>
          <w:noProof/>
          <w:color w:val="44546A"/>
          <w:sz w:val="18"/>
          <w:szCs w:val="18"/>
        </w:rPr>
        <w:drawing>
          <wp:inline distT="114300" distB="114300" distL="114300" distR="114300" wp14:anchorId="09A35BC4" wp14:editId="3A46AA91">
            <wp:extent cx="3711806" cy="2549072"/>
            <wp:effectExtent l="0" t="0" r="0" b="0"/>
            <wp:docPr id="200" name="image8.png" descr="A diagram of a laser&#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8.png" descr="A diagram of a laser&#10;&#10;Description automatically generated"/>
                    <pic:cNvPicPr preferRelativeResize="0"/>
                  </pic:nvPicPr>
                  <pic:blipFill>
                    <a:blip r:embed="rId10"/>
                    <a:srcRect/>
                    <a:stretch>
                      <a:fillRect/>
                    </a:stretch>
                  </pic:blipFill>
                  <pic:spPr>
                    <a:xfrm>
                      <a:off x="0" y="0"/>
                      <a:ext cx="3711806" cy="2549072"/>
                    </a:xfrm>
                    <a:prstGeom prst="rect">
                      <a:avLst/>
                    </a:prstGeom>
                    <a:ln/>
                  </pic:spPr>
                </pic:pic>
              </a:graphicData>
            </a:graphic>
          </wp:inline>
        </w:drawing>
      </w:r>
    </w:p>
    <w:p w14:paraId="6DADBA33" w14:textId="481BAB36" w:rsidR="009309AC" w:rsidRDefault="009309AC" w:rsidP="009309AC">
      <w:pPr>
        <w:jc w:val="both"/>
      </w:pPr>
      <w:bookmarkStart w:id="29" w:name="_heading=h.awxv3lhkuv3" w:colFirst="0" w:colLast="0"/>
      <w:bookmarkEnd w:id="29"/>
      <w:r>
        <w:rPr>
          <w:i/>
          <w:color w:val="44546A"/>
          <w:sz w:val="18"/>
          <w:szCs w:val="18"/>
        </w:rPr>
        <w:t>Figure 3. Schematic of the FIR laser. The main components include the front/rear mirror, metallic mesh, and laser cavity</w:t>
      </w:r>
      <w:r w:rsidR="00023E75">
        <w:rPr>
          <w:i/>
          <w:color w:val="44546A"/>
          <w:sz w:val="18"/>
          <w:szCs w:val="18"/>
        </w:rPr>
        <w:t xml:space="preserve"> waveguide</w:t>
      </w:r>
      <w:r w:rsidR="00E94030">
        <w:rPr>
          <w:rFonts w:hint="eastAsia"/>
          <w:i/>
          <w:color w:val="44546A"/>
          <w:sz w:val="18"/>
          <w:szCs w:val="18"/>
        </w:rPr>
        <w:t>.</w:t>
      </w:r>
      <w:r w:rsidR="00D078FA">
        <w:rPr>
          <w:i/>
          <w:color w:val="44546A"/>
          <w:sz w:val="18"/>
          <w:szCs w:val="18"/>
        </w:rPr>
        <w:t xml:space="preserve"> </w:t>
      </w:r>
    </w:p>
    <w:p w14:paraId="4857066B" w14:textId="7B9E5DBD" w:rsidR="00B91178" w:rsidRDefault="00087E2C">
      <w:pPr>
        <w:jc w:val="both"/>
      </w:pPr>
      <w:r>
        <w:t xml:space="preserve">Figure 4 presents a schematic of the feed-in system, detailing the optical path and key components including steering mirrors, </w:t>
      </w:r>
      <w:r w:rsidR="00253BB0">
        <w:t>focusing lens</w:t>
      </w:r>
      <w:r>
        <w:t xml:space="preserve">, beam splitter, and power </w:t>
      </w:r>
      <w:r w:rsidR="00023E75">
        <w:t>monitor</w:t>
      </w:r>
      <w:r>
        <w:t xml:space="preserve">. The CO₂ laser beam is directed into the FIR laser cavity via two adjustable mirrors that precisely align its propagation axis. </w:t>
      </w:r>
      <w:del w:id="30" w:author="Xinhang Xu" w:date="2025-09-27T23:56:00Z">
        <w:r w:rsidDel="0083577E">
          <w:delText xml:space="preserve">A 1 m focal length focusing lens </w:delText>
        </w:r>
        <w:r w:rsidR="002D65BF" w:rsidDel="0083577E">
          <w:delText>collimates</w:delText>
        </w:r>
        <w:r w:rsidDel="0083577E">
          <w:delText xml:space="preserve"> the beam before it enter</w:delText>
        </w:r>
        <w:r w:rsidR="002D65BF" w:rsidDel="0083577E">
          <w:delText>s</w:delText>
        </w:r>
        <w:r w:rsidDel="0083577E">
          <w:delText xml:space="preserve"> through the input coupler window. </w:delText>
        </w:r>
        <w:bookmarkStart w:id="31" w:name="_Hlk209904810"/>
        <w:bookmarkStart w:id="32" w:name="OLE_LINK1"/>
        <w:r w:rsidDel="0083577E">
          <w:delText xml:space="preserve">Inside the cavity, a copper mirror with a 4 mm radius central aperture is positioned such that the CO₂ laser beam waist coincides with the aperture location. </w:delText>
        </w:r>
      </w:del>
      <w:bookmarkEnd w:id="31"/>
      <w:bookmarkEnd w:id="32"/>
      <w:del w:id="33" w:author="Xinhang Xu" w:date="2025-09-27T23:54:00Z">
        <w:r w:rsidDel="0083577E">
          <w:delText xml:space="preserve">This strategic placement allows for controlled beam expansion within the FIR cavity while minimizing back-reflected power that could interfere with CO₂ laser stability. </w:delText>
        </w:r>
      </w:del>
      <w:ins w:id="34" w:author="Xinhang Xu" w:date="2025-09-27T23:56:00Z">
        <w:r w:rsidR="0083577E">
          <w:t xml:space="preserve">Inside the input window, as shown in Fig. 3, a rear mirror with a 4 mm-radius central aperture is positioned adjacent to the FIR input window. A </w:t>
        </w:r>
      </w:ins>
      <w:ins w:id="35" w:author="Xinhang Xu" w:date="2025-09-28T00:19:00Z">
        <w:r w:rsidR="000F15B0">
          <w:t xml:space="preserve">anti-reflection coated </w:t>
        </w:r>
      </w:ins>
      <w:ins w:id="36" w:author="Xinhang Xu" w:date="2025-09-27T23:56:00Z">
        <w:r w:rsidR="0083577E">
          <w:t xml:space="preserve">focusing lens with a 1 m focal length is used to reduce the beam radius, creating a narrow waist near the input window. This allows the CO₂ beam to pass through the copper mirror via the central hole and then expand within the cavity. As illustrated in Fig. 3, the beam continues to expand during reflections between the two mirrors inside the cavity. This configuration enables controlled beam expansion within the FIR cavity while minimizing back-reflected power that could disrupt CO₂ laser stability. </w:t>
        </w:r>
      </w:ins>
      <w:r>
        <w:t>For real-time power monitoring, a beam splitter samples 5% of the incident CO₂ laser radiation, diverting it to a calibrated detector while maintaining the primary beam path integrity.</w:t>
      </w:r>
    </w:p>
    <w:p w14:paraId="4D9E0E76" w14:textId="639D217D" w:rsidR="00B91178" w:rsidRDefault="00087E2C">
      <w:pPr>
        <w:jc w:val="both"/>
      </w:pPr>
      <w:r w:rsidRPr="009309AC">
        <w:t xml:space="preserve">Operating on molecular rotational transitions, the FIR laser emits submillimeter-wave radiation at approximately 693 GHz with ~ 30 </w:t>
      </w:r>
      <w:proofErr w:type="spellStart"/>
      <w:r w:rsidRPr="009309AC">
        <w:t>mW</w:t>
      </w:r>
      <w:proofErr w:type="spellEnd"/>
      <w:r w:rsidRPr="009309AC">
        <w:t xml:space="preserve"> output power. This </w:t>
      </w:r>
      <w:r>
        <w:t xml:space="preserve">frequency is carefully chosen to ensure that the laser beam can propagate through the plasma without significant refraction or absorption, even in high-density scenarios </w:t>
      </w:r>
      <w:r w:rsidRPr="00253BB0">
        <w:rPr>
          <w:color w:val="000000" w:themeColor="text1"/>
        </w:rPr>
        <w:t>(</w:t>
      </w:r>
      <w:r w:rsidR="0072772D" w:rsidRPr="00253BB0">
        <w:rPr>
          <w:color w:val="000000" w:themeColor="text1"/>
        </w:rPr>
        <w:t>0.5</w:t>
      </w:r>
      <m:oMath>
        <m:r>
          <m:rPr>
            <m:sty m:val="p"/>
          </m:rPr>
          <w:rPr>
            <w:rFonts w:ascii="Cambria Math" w:hAnsi="Cambria Math"/>
            <w:color w:val="000000" w:themeColor="text1"/>
          </w:rPr>
          <m:t>×</m:t>
        </m:r>
        <m:sSup>
          <m:sSupPr>
            <m:ctrlPr>
              <w:rPr>
                <w:rFonts w:ascii="Cambria Math" w:hAnsi="Cambria Math"/>
                <w:color w:val="000000" w:themeColor="text1"/>
              </w:rPr>
            </m:ctrlPr>
          </m:sSupPr>
          <m:e>
            <m:r>
              <m:rPr>
                <m:sty m:val="p"/>
              </m:rPr>
              <w:rPr>
                <w:rFonts w:ascii="Cambria Math" w:hAnsi="Cambria Math"/>
                <w:color w:val="000000" w:themeColor="text1"/>
              </w:rPr>
              <m:t>10</m:t>
            </m:r>
          </m:e>
          <m:sup>
            <m:r>
              <m:rPr>
                <m:sty m:val="p"/>
              </m:rPr>
              <w:rPr>
                <w:rFonts w:ascii="Cambria Math" w:hAnsi="Cambria Math"/>
                <w:color w:val="000000" w:themeColor="text1"/>
              </w:rPr>
              <m:t>20</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oMath>
      <w:r w:rsidRPr="00253BB0">
        <w:rPr>
          <w:color w:val="000000" w:themeColor="text1"/>
        </w:rPr>
        <w:t>).</w:t>
      </w:r>
      <w:r w:rsidRPr="00EC08E4">
        <w:rPr>
          <w:color w:val="000000" w:themeColor="text1"/>
        </w:rPr>
        <w:t xml:space="preserve"> </w:t>
      </w:r>
      <w:r>
        <w:t xml:space="preserve">The FIR laser output beam will </w:t>
      </w:r>
      <w:r w:rsidR="0020459E">
        <w:t>be coupled</w:t>
      </w:r>
      <w:r>
        <w:t xml:space="preserve"> with the transmission line through coupling optics lenses. </w:t>
      </w:r>
    </w:p>
    <w:p w14:paraId="343972A5" w14:textId="77777777" w:rsidR="00B91178" w:rsidRDefault="00087E2C">
      <w:pPr>
        <w:keepNext/>
        <w:ind w:firstLine="0"/>
        <w:jc w:val="center"/>
      </w:pPr>
      <w:bookmarkStart w:id="37" w:name="_heading=h.iil601u2zu64" w:colFirst="0" w:colLast="0"/>
      <w:bookmarkEnd w:id="37"/>
      <w:r>
        <w:rPr>
          <w:noProof/>
        </w:rPr>
        <w:lastRenderedPageBreak/>
        <w:drawing>
          <wp:inline distT="0" distB="0" distL="0" distR="0" wp14:anchorId="281682A3" wp14:editId="029E6CC1">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b="15711"/>
                    <a:stretch>
                      <a:fillRect/>
                    </a:stretch>
                  </pic:blipFill>
                  <pic:spPr>
                    <a:xfrm>
                      <a:off x="0" y="0"/>
                      <a:ext cx="2905125" cy="3267601"/>
                    </a:xfrm>
                    <a:prstGeom prst="rect">
                      <a:avLst/>
                    </a:prstGeom>
                    <a:ln/>
                  </pic:spPr>
                </pic:pic>
              </a:graphicData>
            </a:graphic>
          </wp:inline>
        </w:drawing>
      </w:r>
    </w:p>
    <w:p w14:paraId="1AEFE91A" w14:textId="77777777" w:rsidR="00B91178" w:rsidRDefault="00087E2C">
      <w:pPr>
        <w:spacing w:after="200" w:line="240" w:lineRule="auto"/>
        <w:ind w:firstLine="0"/>
        <w:jc w:val="center"/>
      </w:pPr>
      <w:bookmarkStart w:id="38" w:name="_heading=h.qrdwkjf5037i" w:colFirst="0" w:colLast="0"/>
      <w:bookmarkEnd w:id="38"/>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14:paraId="00CE5707" w14:textId="08DF1625" w:rsidR="00B91178" w:rsidRDefault="00DC34FE">
      <w:pPr>
        <w:jc w:val="both"/>
      </w:pPr>
      <w:r>
        <w:t xml:space="preserve">The NSTX-U high-k scattering diagnostics require a 693 GHz beam with at least 10 </w:t>
      </w:r>
      <w:proofErr w:type="spellStart"/>
      <w:r>
        <w:t>mW</w:t>
      </w:r>
      <w:proofErr w:type="spellEnd"/>
      <w:r>
        <w:t xml:space="preserve"> power at the transmission line’s end (near the NSTX-U window) to achieve a signal-to-noise ratio greater than 10. </w:t>
      </w:r>
      <w:r w:rsidR="00087E2C">
        <w:t>The high-k scattering system launch beam laser stands in the</w:t>
      </w:r>
      <w:r w:rsidR="00E00BF8">
        <w:t xml:space="preserve"> laser cage</w:t>
      </w:r>
      <w:r w:rsidR="00087E2C">
        <w:t xml:space="preserve"> area</w:t>
      </w:r>
      <w:r w:rsidR="00E00BF8">
        <w:t xml:space="preserve">, as </w:t>
      </w:r>
      <w:r w:rsidR="002545AB">
        <w:t xml:space="preserve">shown in </w:t>
      </w:r>
      <w:r w:rsidR="00E00BF8">
        <w:t>Fig. 5</w:t>
      </w:r>
      <w:r w:rsidR="00087E2C">
        <w:t>, which is far away from the NSTX-U vessel. The long-distance (20 m) waveguide is used as the transmission line for launch beam delivery, which requires a high-quality coupling beam profile for insertion loss minimization. Ensuring a high-quality FIR laser output beam profile is essential for maximizing coupling efficiency across the transmission line, which includes the coupling optics and long-distance beam propagation. As demonstrated i</w:t>
      </w:r>
      <w:r w:rsidR="00087E2C" w:rsidRPr="00253BB0">
        <w:t>n</w:t>
      </w:r>
      <w:r w:rsidR="00253BB0" w:rsidRPr="00253BB0">
        <w:rPr>
          <w:rFonts w:hint="eastAsia"/>
          <w:color w:val="000000" w:themeColor="text1"/>
        </w:rPr>
        <w:t xml:space="preserve"> Perkins</w:t>
      </w:r>
      <w:r w:rsidR="00A604C8" w:rsidRPr="00A604C8">
        <w:rPr>
          <w:color w:val="000000" w:themeColor="text1"/>
        </w:rPr>
        <w:fldChar w:fldCharType="begin"/>
      </w:r>
      <w:r w:rsidR="0050045C">
        <w:rPr>
          <w:color w:val="000000" w:themeColor="text1"/>
        </w:rPr>
        <w:instrText xml:space="preserve"> ADDIN EN.CITE &lt;EndNote&gt;&lt;Cite&gt;&lt;Author&gt;Perkins&lt;/Author&gt;&lt;Year&gt;2000&lt;/Year&gt;&lt;RecNum&gt;2376&lt;/RecNum&gt;&lt;DisplayText&gt;[32]&lt;/DisplayText&gt;&lt;record&gt;&lt;rec-number&gt;2376&lt;/rec-number&gt;&lt;foreign-keys&gt;&lt;key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A604C8" w:rsidRPr="00A604C8">
        <w:rPr>
          <w:color w:val="000000" w:themeColor="text1"/>
        </w:rPr>
        <w:fldChar w:fldCharType="separate"/>
      </w:r>
      <w:r w:rsidR="0050045C">
        <w:rPr>
          <w:noProof/>
          <w:color w:val="000000" w:themeColor="text1"/>
        </w:rPr>
        <w:t>[</w:t>
      </w:r>
      <w:hyperlink w:anchor="_ENREF_32" w:tooltip="Perkins, 2000 #2376" w:history="1">
        <w:r w:rsidR="00B8550B" w:rsidRPr="00B8550B">
          <w:rPr>
            <w:rStyle w:val="af2"/>
          </w:rPr>
          <w:t>32</w:t>
        </w:r>
      </w:hyperlink>
      <w:r w:rsidR="0050045C">
        <w:rPr>
          <w:noProof/>
          <w:color w:val="000000" w:themeColor="text1"/>
        </w:rPr>
        <w:t>]</w:t>
      </w:r>
      <w:r w:rsidR="00A604C8" w:rsidRPr="00A604C8">
        <w:rPr>
          <w:color w:val="000000" w:themeColor="text1"/>
        </w:rPr>
        <w:fldChar w:fldCharType="end"/>
      </w:r>
      <w:r w:rsidR="00087E2C" w:rsidRPr="00253BB0">
        <w:rPr>
          <w:color w:val="000000" w:themeColor="text1"/>
        </w:rPr>
        <w:t>,</w:t>
      </w:r>
      <w:r w:rsidR="00087E2C" w:rsidRPr="00EC08E4">
        <w:rPr>
          <w:color w:val="000000" w:themeColor="text1"/>
        </w:rPr>
        <w:t xml:space="preserve"> </w:t>
      </w:r>
      <w:r w:rsidR="00087E2C">
        <w:t xml:space="preserve">the highest coupling efficiency between the FIR output and the transmission line 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t>
      </w:r>
      <w:r w:rsidR="00943410">
        <w:t>the</w:t>
      </w:r>
      <w:r w:rsidR="001F48B6">
        <w:t>reby</w:t>
      </w:r>
      <w:r w:rsidR="00943410">
        <w:t xml:space="preserve"> </w:t>
      </w:r>
      <w:r w:rsidR="001F48B6">
        <w:t xml:space="preserve">improving </w:t>
      </w:r>
      <w:r w:rsidR="00087E2C">
        <w:t>the spatial resolution of high-k scattering measurements. This approach streamlines the launch optics design near the NSTX-U window and provides closer agreement with synthetic diagnostics simulations</w:t>
      </w:r>
      <w:r w:rsidR="00A604C8" w:rsidRPr="00A604C8">
        <w:fldChar w:fldCharType="begin"/>
      </w:r>
      <w:r w:rsidR="00A604C8">
        <w:instrText xml:space="preserve"> ADDIN EN.CITE &lt;EndNote&gt;&lt;Cite&gt;&lt;Author&gt;Liu&lt;/Author&gt;&lt;Year&gt;2025&lt;/Year&gt;&lt;RecNum&gt;2355&lt;/RecNum&gt;&lt;DisplayText&gt;[14]&lt;/DisplayText&gt;&lt;record&gt;&lt;rec-number&gt;2355&lt;/rec-number&gt;&lt;foreign-keys&gt;&lt;key app="EN" db-id="f0atdtsz3wzwebesv0npwr9e520zx0xd0xpe" timestamp="1752128862"&gt;2355&lt;/key&gt;&lt;/foreign-keys&gt;&lt;ref-type name="Journal Article"&gt;17&lt;/ref-type&gt;&lt;contributors&gt;&lt;authors&gt;&lt;author&gt;Liu, X. Z.&lt;/author&gt;&lt;author&gt;Ren, Y.&lt;/author&gt;&lt;author&gt;Zhu, Y. L.&lt;/author&gt;&lt;author&gt;Luhmann, NC J. r.&lt;/author&gt;&lt;/authors&gt;&lt;/contributors&gt;&lt;auth-address&gt;Univ Calif Davis, Davis, CA 95616 USA&amp;#xD;Princeton Plasma Phys Lab, Princeton, NJ 08536 USA&lt;/auth-address&gt;&lt;titles&gt;&lt;title&gt;Quasi-optical beam tracing module development for millimeter-wave high-wavenumber collective scattering on the NSTX-U and EAST tokamaks&lt;/title&gt;&lt;secondary-title&gt;Fusion Engineering and Design&lt;/secondary-title&gt;&lt;alt-title&gt;Fusion Eng Des&lt;/alt-title&gt;&lt;/titles&gt;&lt;periodical&gt;&lt;full-title&gt;Fusion Engineering and Design&lt;/full-title&gt;&lt;/periodical&gt;&lt;volume&gt;212&lt;/volume&gt;&lt;keywords&gt;&lt;keyword&gt;quasi-optical beam tracing&lt;/keyword&gt;&lt;keyword&gt;collective scattering&lt;/keyword&gt;&lt;keyword&gt;microwave diagnostics&lt;/keyword&gt;&lt;keyword&gt;gaussian-beam&lt;/keyword&gt;&lt;keyword&gt;propagation&lt;/keyword&gt;&lt;keyword&gt;absorption&lt;/keyword&gt;&lt;/keywords&gt;&lt;dates&gt;&lt;year&gt;2025&lt;/year&gt;&lt;pub-dates&gt;&lt;date&gt;Mar&lt;/date&gt;&lt;/pub-dates&gt;&lt;/dates&gt;&lt;isbn&gt;0920-3796&lt;/isbn&gt;&lt;accession-num&gt;WOS:001414729400001&lt;/accession-num&gt;&lt;urls&gt;&lt;related-urls&gt;&lt;url&gt;&amp;lt;Go to ISI&amp;gt;://WOS:001414729400001&lt;/url&gt;&lt;/related-urls&gt;&lt;/urls&gt;&lt;electronic-resource-num&gt;ARTN 114826&amp;#xD;10.1016/j.fusengdes.2025.114826&lt;/electronic-resource-num&gt;&lt;language&gt;English&lt;/language&gt;&lt;/record&gt;&lt;/Cite&gt;&lt;/EndNote&gt;</w:instrText>
      </w:r>
      <w:r w:rsidR="00A604C8" w:rsidRPr="00A604C8">
        <w:fldChar w:fldCharType="separate"/>
      </w:r>
      <w:r w:rsidR="00A604C8">
        <w:rPr>
          <w:noProof/>
        </w:rPr>
        <w:t>[</w:t>
      </w:r>
      <w:hyperlink w:anchor="_ENREF_14" w:tooltip="Liu, 2025 #2355" w:history="1">
        <w:r w:rsidR="00B8550B" w:rsidRPr="00B8550B">
          <w:rPr>
            <w:rStyle w:val="af2"/>
          </w:rPr>
          <w:t>14</w:t>
        </w:r>
      </w:hyperlink>
      <w:r w:rsidR="00A604C8">
        <w:rPr>
          <w:noProof/>
        </w:rPr>
        <w:t>]</w:t>
      </w:r>
      <w:r w:rsidR="00A604C8" w:rsidRPr="00A604C8">
        <w:fldChar w:fldCharType="end"/>
      </w:r>
      <w:r w:rsidR="00087E2C">
        <w:t>.</w:t>
      </w:r>
    </w:p>
    <w:p w14:paraId="40DDA0CE" w14:textId="31D895BB" w:rsidR="00E00BF8" w:rsidRDefault="00E00BF8" w:rsidP="00E00BF8">
      <w:pPr>
        <w:ind w:firstLine="0"/>
        <w:jc w:val="center"/>
      </w:pPr>
      <w:r w:rsidRPr="00E00BF8">
        <w:rPr>
          <w:noProof/>
        </w:rPr>
        <w:lastRenderedPageBreak/>
        <w:drawing>
          <wp:inline distT="0" distB="0" distL="0" distR="0" wp14:anchorId="5CF4E3A0" wp14:editId="16FA7E55">
            <wp:extent cx="4734506" cy="4762832"/>
            <wp:effectExtent l="0" t="0" r="3175" b="0"/>
            <wp:docPr id="29867303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3036" name="Picture 1" descr="A diagram of a machine&#10;&#10;Description automatically generated"/>
                    <pic:cNvPicPr/>
                  </pic:nvPicPr>
                  <pic:blipFill>
                    <a:blip r:embed="rId12"/>
                    <a:stretch>
                      <a:fillRect/>
                    </a:stretch>
                  </pic:blipFill>
                  <pic:spPr>
                    <a:xfrm>
                      <a:off x="0" y="0"/>
                      <a:ext cx="4745648" cy="4774041"/>
                    </a:xfrm>
                    <a:prstGeom prst="rect">
                      <a:avLst/>
                    </a:prstGeom>
                  </pic:spPr>
                </pic:pic>
              </a:graphicData>
            </a:graphic>
          </wp:inline>
        </w:drawing>
      </w:r>
    </w:p>
    <w:p w14:paraId="606B2DB1" w14:textId="3DC851E8" w:rsidR="00E00BF8" w:rsidRPr="00E00BF8" w:rsidRDefault="00E00BF8" w:rsidP="00E00BF8">
      <w:pPr>
        <w:spacing w:after="200" w:line="240" w:lineRule="auto"/>
        <w:ind w:firstLine="0"/>
        <w:jc w:val="both"/>
        <w:rPr>
          <w:i/>
          <w:color w:val="44546A"/>
          <w:sz w:val="18"/>
          <w:szCs w:val="18"/>
        </w:rPr>
      </w:pPr>
      <w:r w:rsidRPr="00E00BF8">
        <w:rPr>
          <w:i/>
          <w:color w:val="44546A"/>
          <w:sz w:val="18"/>
          <w:szCs w:val="18"/>
        </w:rPr>
        <w:t xml:space="preserve">Figure 5. </w:t>
      </w:r>
      <w:r>
        <w:rPr>
          <w:i/>
          <w:color w:val="44546A"/>
          <w:sz w:val="18"/>
          <w:szCs w:val="18"/>
        </w:rPr>
        <w:t xml:space="preserve">The FIR laser is generated at the laser cage area, then transmits to </w:t>
      </w:r>
      <w:r w:rsidR="002545AB">
        <w:rPr>
          <w:i/>
          <w:color w:val="44546A"/>
          <w:sz w:val="18"/>
          <w:szCs w:val="18"/>
        </w:rPr>
        <w:t xml:space="preserve">the </w:t>
      </w:r>
      <w:r>
        <w:rPr>
          <w:i/>
          <w:color w:val="44546A"/>
          <w:sz w:val="18"/>
          <w:szCs w:val="18"/>
        </w:rPr>
        <w:t>NSTX-U vessel through transmission line waveguides. The red line stands for the high-k scattering beam transmission line.</w:t>
      </w:r>
    </w:p>
    <w:p w14:paraId="06ED4D16" w14:textId="499131DA" w:rsidR="00B91178" w:rsidRDefault="00087E2C">
      <w:pPr>
        <w:ind w:firstLine="360"/>
        <w:jc w:val="both"/>
      </w:pPr>
      <w:r>
        <w:t>On the other hand, the stability of the FIR laser output power is critical for ensuring reliable</w:t>
      </w:r>
      <w:r w:rsidR="002545AB">
        <w:t>,</w:t>
      </w:r>
      <w:r>
        <w:t xml:space="preserve"> high-k scattering diagnostics performance. The FIR laser typically delivers ~ 30 </w:t>
      </w:r>
      <w:proofErr w:type="spellStart"/>
      <w:r>
        <w:t>mW</w:t>
      </w:r>
      <w:proofErr w:type="spellEnd"/>
      <w:r>
        <w:t xml:space="preserve"> of output power, which depends on several factors: the CO₂ laser input power, FIR cavity length, gas pressure, and internal mirror alignment (CO</w:t>
      </w:r>
      <w:r w:rsidRPr="002D65BF">
        <w:rPr>
          <w:vertAlign w:val="subscript"/>
        </w:rPr>
        <w:t>2</w:t>
      </w:r>
      <w:r>
        <w:t xml:space="preserve">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14:paraId="58B2F88B" w14:textId="6A8F731E" w:rsidR="00B91178" w:rsidRDefault="00087E2C">
      <w:pPr>
        <w:ind w:firstLine="0"/>
        <w:rPr>
          <w:b/>
          <w:color w:val="000000"/>
        </w:rPr>
      </w:pPr>
      <w:r>
        <w:rPr>
          <w:b/>
        </w:rPr>
        <w:t>III</w:t>
      </w:r>
      <w:r w:rsidR="00547C73">
        <w:rPr>
          <w:rFonts w:hint="eastAsia"/>
          <w:b/>
        </w:rPr>
        <w:t>.</w:t>
      </w:r>
      <w:r>
        <w:rPr>
          <w:b/>
        </w:rPr>
        <w:t xml:space="preserve"> </w:t>
      </w:r>
      <w:r w:rsidR="00547C73">
        <w:rPr>
          <w:b/>
        </w:rPr>
        <w:t xml:space="preserve">FIR LASER OUTPUT BEAM PROFILE OPTIMIZATION </w:t>
      </w:r>
    </w:p>
    <w:p w14:paraId="64F5D0A3" w14:textId="77777777"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w:t>
      </w:r>
      <w:r w:rsidRPr="002D65BF">
        <w:rPr>
          <w:vertAlign w:val="subscript"/>
        </w:rPr>
        <w:t>11</w:t>
      </w:r>
      <w:r>
        <w:t xml:space="preserve"> mode profile. Furthermore, maximum output power is achieved when the cavity length </w:t>
      </w:r>
      <w:r>
        <w:lastRenderedPageBreak/>
        <w:t>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14:paraId="4551E12B" w14:textId="6F5A5C7B" w:rsidR="00B91178" w:rsidRDefault="00087E2C">
      <w:pPr>
        <w:jc w:val="both"/>
      </w:pPr>
      <w:bookmarkStart w:id="39" w:name="_heading=h.wth9htqf26y8" w:colFirst="0" w:colLast="0"/>
      <w:bookmarkEnd w:id="39"/>
      <w:r>
        <w:t xml:space="preserve">During initial alignment, non-ideal beam profiles (e.g., the donut-shaped mode in Fig. </w:t>
      </w:r>
      <w:r w:rsidR="00E00BF8">
        <w:t>6</w:t>
      </w:r>
      <w:r>
        <w:t xml:space="preserve"> with a central power null) frequently appear, indicating higher-order mode excitation instead of the target Gaussian mode. This mismatch reduces waveguide coupling efficiency by &gt; 20 %, underscoring the need for precise alignment to suppress higher-order modes.</w:t>
      </w:r>
    </w:p>
    <w:p w14:paraId="7138144C" w14:textId="77777777" w:rsidR="00B91178" w:rsidRDefault="00087E2C">
      <w:pPr>
        <w:keepNext/>
        <w:ind w:firstLine="0"/>
        <w:jc w:val="center"/>
      </w:pPr>
      <w:r>
        <w:rPr>
          <w:noProof/>
        </w:rPr>
        <w:drawing>
          <wp:inline distT="114300" distB="114300" distL="114300" distR="114300" wp14:anchorId="12BECACF" wp14:editId="3C771E8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061460" cy="3644900"/>
                    </a:xfrm>
                    <a:prstGeom prst="rect">
                      <a:avLst/>
                    </a:prstGeom>
                    <a:ln/>
                  </pic:spPr>
                </pic:pic>
              </a:graphicData>
            </a:graphic>
          </wp:inline>
        </w:drawing>
      </w:r>
    </w:p>
    <w:p w14:paraId="0F6F941C" w14:textId="687B603F" w:rsidR="00B91178" w:rsidRDefault="00087E2C" w:rsidP="00E00BF8">
      <w:pPr>
        <w:pBdr>
          <w:top w:val="nil"/>
          <w:left w:val="nil"/>
          <w:bottom w:val="nil"/>
          <w:right w:val="nil"/>
          <w:between w:val="nil"/>
        </w:pBdr>
        <w:spacing w:after="200" w:line="240" w:lineRule="auto"/>
        <w:jc w:val="both"/>
        <w:rPr>
          <w:i/>
          <w:color w:val="44546A"/>
          <w:sz w:val="18"/>
          <w:szCs w:val="18"/>
        </w:rPr>
      </w:pPr>
      <w:r>
        <w:rPr>
          <w:i/>
          <w:color w:val="44546A"/>
          <w:sz w:val="18"/>
          <w:szCs w:val="18"/>
        </w:rPr>
        <w:t xml:space="preserve">Figure </w:t>
      </w:r>
      <w:r w:rsidR="00E00BF8">
        <w:rPr>
          <w:i/>
          <w:color w:val="44546A"/>
          <w:sz w:val="18"/>
          <w:szCs w:val="18"/>
        </w:rPr>
        <w:t>6</w:t>
      </w:r>
      <w:r>
        <w:rPr>
          <w:i/>
          <w:color w:val="44546A"/>
          <w:sz w:val="18"/>
          <w:szCs w:val="18"/>
        </w:rPr>
        <w:t>. Donut-shaped beam profile of the FIR laser measured 1 meter from the output window.</w:t>
      </w:r>
    </w:p>
    <w:p w14:paraId="39C3BD77" w14:textId="0914F6CB" w:rsidR="00B91178" w:rsidRDefault="00087E2C" w:rsidP="002D65BF">
      <w:pPr>
        <w:ind w:firstLine="360"/>
        <w:jc w:val="both"/>
      </w:pPr>
      <w:r>
        <w:t xml:space="preserve">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The distance between the imaging plane and the output window is approximately 3.5 m, ensuring high-precision </w:t>
      </w:r>
      <w:r w:rsidR="006D50EA">
        <w:t>tilt angle</w:t>
      </w:r>
      <w:r>
        <w:t xml:space="preserve"> alignment in 0.1 degree. Following this, the guides are removed and the rear mirror (a gold-coated copper substrate with a central CO₂ laser injection aperture, marked as # 1</w:t>
      </w:r>
      <w:ins w:id="40" w:author="Xinhang Xu" w:date="2025-09-28T00:00:00Z">
        <w:r w:rsidR="0083577E">
          <w:t xml:space="preserve"> in Fig. 7</w:t>
        </w:r>
      </w:ins>
      <w:r>
        <w:t xml:space="preserve">)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w:t>
      </w:r>
      <w:r w:rsidR="00253BB0">
        <w:t>optical</w:t>
      </w:r>
      <w:r>
        <w:t xml:space="preserve"> axis.</w:t>
      </w:r>
    </w:p>
    <w:p w14:paraId="62D202EF" w14:textId="3E87F6FE" w:rsidR="00B91178" w:rsidRDefault="00087E2C" w:rsidP="002D65BF">
      <w:pPr>
        <w:ind w:firstLine="360"/>
        <w:jc w:val="both"/>
      </w:pPr>
      <w:bookmarkStart w:id="41" w:name="_Hlk209910596"/>
      <w:r>
        <w:lastRenderedPageBreak/>
        <w:t>The front mirror (designated as #</w:t>
      </w:r>
      <w:r w:rsidR="006D50EA">
        <w:t xml:space="preserve"> </w:t>
      </w:r>
      <w:r>
        <w:t xml:space="preserve">2 in Fig. </w:t>
      </w:r>
      <w:r w:rsidR="00905FFF">
        <w:t>7</w:t>
      </w:r>
      <w:r>
        <w:t xml:space="preserve">) </w:t>
      </w:r>
      <w:bookmarkEnd w:id="41"/>
      <w:del w:id="42" w:author="Xinhang Xu" w:date="2025-09-28T00:05:00Z">
        <w:r w:rsidDel="008E6D6C">
          <w:delText>utilizes a dielectric-coated silicon wafer engineered for dual-band performance: 98% transmission at FIR wavelengths and 99% reflectivity for CO₂ laser radiation</w:delText>
        </w:r>
      </w:del>
      <w:ins w:id="43" w:author="Xinhang Xu" w:date="2025-09-28T00:07:00Z">
        <w:r w:rsidR="008E6D6C" w:rsidRPr="008E6D6C">
          <w:t xml:space="preserve"> </w:t>
        </w:r>
        <w:r w:rsidR="008E6D6C">
          <w:t xml:space="preserve">, </w:t>
        </w:r>
        <w:bookmarkStart w:id="44" w:name="_Hlk209910604"/>
        <w:r w:rsidR="008E6D6C">
          <w:t>which is also shown in Fig. 3, is used to couple the FIR and CO₂ wavelengths</w:t>
        </w:r>
      </w:ins>
      <w:r>
        <w:t>.</w:t>
      </w:r>
      <w:bookmarkEnd w:id="44"/>
      <w:r>
        <w:t xml:space="preserve"> Alignment verification is performed using the HeNe laser, where proper orientation is achieved when the reflected spot coincides precisely with the reference aim center on the image plane. The metallic mesh (labeled #</w:t>
      </w:r>
      <w:r w:rsidR="006D50EA">
        <w:t xml:space="preserve"> </w:t>
      </w:r>
      <w:r>
        <w:t xml:space="preserve">3 in Fig. </w:t>
      </w:r>
      <w:r w:rsidR="00E00BF8">
        <w:t>7</w:t>
      </w:r>
      <w:r>
        <w:t>), incorporating a 300 lines-per-inch (</w:t>
      </w:r>
      <w:proofErr w:type="spellStart"/>
      <w:r>
        <w:t>lpi</w:t>
      </w:r>
      <w:proofErr w:type="spellEnd"/>
      <w:r>
        <w:t xml:space="preserve">) grid, forms the FIR laser cavity together with the rear mirror. This wavelength-selective component reflects 80% and transmits 20% of the 432 μm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14:paraId="0E67B435" w14:textId="77777777" w:rsidR="00B91178" w:rsidRDefault="00087E2C">
      <w:pPr>
        <w:ind w:firstLine="0"/>
        <w:jc w:val="both"/>
      </w:pPr>
      <w:r>
        <w:rPr>
          <w:noProof/>
        </w:rPr>
        <w:drawing>
          <wp:inline distT="114300" distB="114300" distL="114300" distR="114300" wp14:anchorId="40D9E0ED" wp14:editId="0196C86E">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3403600"/>
                    </a:xfrm>
                    <a:prstGeom prst="rect">
                      <a:avLst/>
                    </a:prstGeom>
                    <a:ln/>
                  </pic:spPr>
                </pic:pic>
              </a:graphicData>
            </a:graphic>
          </wp:inline>
        </w:drawing>
      </w:r>
    </w:p>
    <w:p w14:paraId="309539F9" w14:textId="22464FEC"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45" w:name="_heading=h.q8v90e2x0tx0" w:colFirst="0" w:colLast="0"/>
      <w:bookmarkEnd w:id="45"/>
      <w:r>
        <w:rPr>
          <w:i/>
          <w:color w:val="44546A"/>
          <w:sz w:val="18"/>
          <w:szCs w:val="18"/>
        </w:rPr>
        <w:t xml:space="preserve">Figure </w:t>
      </w:r>
      <w:r w:rsidR="00E00BF8">
        <w:rPr>
          <w:i/>
          <w:color w:val="44546A"/>
          <w:sz w:val="18"/>
          <w:szCs w:val="18"/>
        </w:rPr>
        <w:t>7</w:t>
      </w:r>
      <w:r>
        <w:rPr>
          <w:i/>
          <w:color w:val="44546A"/>
          <w:sz w:val="18"/>
          <w:szCs w:val="18"/>
        </w:rPr>
        <w:t>. FIR laser alignment procedure showing the optical axis establishment using</w:t>
      </w:r>
      <w:r w:rsidR="007832F3">
        <w:rPr>
          <w:i/>
          <w:color w:val="44546A"/>
          <w:sz w:val="18"/>
          <w:szCs w:val="18"/>
        </w:rPr>
        <w:t xml:space="preserve"> a</w:t>
      </w:r>
      <w:r>
        <w:rPr>
          <w:i/>
          <w:color w:val="44546A"/>
          <w:sz w:val="18"/>
          <w:szCs w:val="18"/>
        </w:rPr>
        <w:t xml:space="preserve">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w:t>
      </w:r>
      <w:r w:rsidR="00253BB0">
        <w:rPr>
          <w:i/>
          <w:color w:val="44546A"/>
          <w:sz w:val="18"/>
          <w:szCs w:val="18"/>
        </w:rPr>
        <w:t>requires:</w:t>
      </w:r>
      <w:r w:rsidR="00253BB0">
        <w:rPr>
          <w:rFonts w:hint="eastAsia"/>
          <w:i/>
          <w:color w:val="44546A"/>
          <w:sz w:val="18"/>
          <w:szCs w:val="18"/>
        </w:rPr>
        <w:t xml:space="preserve"> </w:t>
      </w:r>
      <w:r>
        <w:rPr>
          <w:i/>
          <w:color w:val="44546A"/>
          <w:sz w:val="18"/>
          <w:szCs w:val="18"/>
        </w:rPr>
        <w:t>rear mirror Fraunhofer pattern center and mesh zeroth-order diffraction spot to coincide with the HeNe-established aim center.</w:t>
      </w:r>
    </w:p>
    <w:p w14:paraId="63F63A28" w14:textId="7C5CF417" w:rsidR="006D50EA" w:rsidRDefault="006D50EA" w:rsidP="006D50EA">
      <w:pPr>
        <w:ind w:firstLine="360"/>
        <w:jc w:val="both"/>
      </w:pPr>
      <w:r>
        <w:t>The CO</w:t>
      </w:r>
      <w:r w:rsidRPr="002D65BF">
        <w:rPr>
          <w:vertAlign w:val="subscript"/>
        </w:rPr>
        <w:t>2</w:t>
      </w:r>
      <w:r>
        <w:t xml:space="preserve"> laser input and FIR laser output windows (designated # 4 in Fig. </w:t>
      </w:r>
      <w:r w:rsidR="00E94030">
        <w:rPr>
          <w:rFonts w:hint="eastAsia"/>
        </w:rPr>
        <w:t>7</w:t>
      </w:r>
      <w:r>
        <w:t xml:space="preserve">)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including the rear mirror (#1), front mirror (#2), and metallic mesh (#3) previously aligned using a HeNe laser, the complete FIR laser system achieves optimal configuration for efficient 432 μm radiation generation. </w:t>
      </w:r>
    </w:p>
    <w:p w14:paraId="443CAA42" w14:textId="1C5643D9" w:rsidR="00B91178" w:rsidRDefault="00087E2C">
      <w:pPr>
        <w:jc w:val="both"/>
      </w:pPr>
      <w:r>
        <w:t xml:space="preserve">After proper alignment, the FIR laser output beam profile (measured 300 mm from the output window) shows significant improvement compared to the unaligned case, as illustrated in Fig. </w:t>
      </w:r>
      <w:r w:rsidR="006D50EA">
        <w:t>8</w:t>
      </w:r>
      <w:r>
        <w:t xml:space="preserve">. Without alignment, </w:t>
      </w:r>
      <w:r>
        <w:lastRenderedPageBreak/>
        <w:t xml:space="preserve">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w:t>
      </w:r>
      <w:proofErr w:type="spellStart"/>
      <w:r>
        <w:t>Scientech</w:t>
      </w:r>
      <w:proofErr w:type="spellEnd"/>
      <w:r>
        <w:t xml:space="preserve"> Astral AI310 Power Monitor confirmed an output of ~30 </w:t>
      </w:r>
      <w:proofErr w:type="spellStart"/>
      <w:r>
        <w:t>mW</w:t>
      </w:r>
      <w:proofErr w:type="spellEnd"/>
      <w:r>
        <w:t>. At 300 mm from the output window, the fitted Gaussian beam radii were 12.0 mm in both horizontal and vertical directions.</w:t>
      </w:r>
    </w:p>
    <w:p w14:paraId="26F0623A" w14:textId="77777777" w:rsidR="006D50EA" w:rsidRDefault="006D50EA" w:rsidP="006D50EA">
      <w:pPr>
        <w:keepNext/>
        <w:tabs>
          <w:tab w:val="left" w:pos="2400"/>
        </w:tabs>
        <w:jc w:val="center"/>
      </w:pPr>
      <w:r>
        <w:rPr>
          <w:noProof/>
        </w:rPr>
        <w:drawing>
          <wp:inline distT="114300" distB="114300" distL="114300" distR="114300" wp14:anchorId="4BE98396" wp14:editId="72702DCF">
            <wp:extent cx="4731544" cy="2456763"/>
            <wp:effectExtent l="0" t="0" r="0" b="0"/>
            <wp:docPr id="193" name="image13.png" descr="A diagram of a beam&#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3.png" descr="A diagram of a beam&#10;&#10;Description automatically generated"/>
                    <pic:cNvPicPr preferRelativeResize="0"/>
                  </pic:nvPicPr>
                  <pic:blipFill>
                    <a:blip r:embed="rId15"/>
                    <a:srcRect/>
                    <a:stretch>
                      <a:fillRect/>
                    </a:stretch>
                  </pic:blipFill>
                  <pic:spPr>
                    <a:xfrm>
                      <a:off x="0" y="0"/>
                      <a:ext cx="4731544" cy="2456763"/>
                    </a:xfrm>
                    <a:prstGeom prst="rect">
                      <a:avLst/>
                    </a:prstGeom>
                    <a:ln/>
                  </pic:spPr>
                </pic:pic>
              </a:graphicData>
            </a:graphic>
          </wp:inline>
        </w:drawing>
      </w:r>
    </w:p>
    <w:p w14:paraId="46F45868" w14:textId="4BBFDE38" w:rsidR="006D50EA" w:rsidRPr="006D50EA" w:rsidRDefault="006D50EA" w:rsidP="006D50EA">
      <w:pPr>
        <w:pBdr>
          <w:top w:val="nil"/>
          <w:left w:val="nil"/>
          <w:bottom w:val="nil"/>
          <w:right w:val="nil"/>
          <w:between w:val="nil"/>
        </w:pBdr>
        <w:spacing w:after="200" w:line="240" w:lineRule="auto"/>
        <w:ind w:firstLine="0"/>
        <w:jc w:val="both"/>
        <w:rPr>
          <w:i/>
          <w:color w:val="44546A"/>
          <w:sz w:val="18"/>
          <w:szCs w:val="18"/>
        </w:rPr>
      </w:pPr>
      <w:bookmarkStart w:id="46" w:name="_heading=h.sxtl0xz5k75b" w:colFirst="0" w:colLast="0"/>
      <w:bookmarkEnd w:id="46"/>
      <w:r>
        <w:rPr>
          <w:i/>
          <w:color w:val="44546A"/>
          <w:sz w:val="18"/>
          <w:szCs w:val="18"/>
        </w:rPr>
        <w:t xml:space="preserve">Figure 8. FIR laser beam profiles at 300 mm from laser output window (a) without alignment; (b) with alignment. </w:t>
      </w:r>
    </w:p>
    <w:p w14:paraId="665C7CBE" w14:textId="17B3DE1F" w:rsidR="00B91178" w:rsidRDefault="00087E2C">
      <w:pPr>
        <w:jc w:val="both"/>
      </w:pPr>
      <w:r>
        <w:t xml:space="preserve">To further characterize the beam, we performed Gaussian fits at multiple propagation distances (940 mm, 1274 mm, 1947 mm, and 2447 mm). As shown in Fig. </w:t>
      </w:r>
      <w:r w:rsidR="006D50EA">
        <w:t>9</w:t>
      </w:r>
      <w:r>
        <w:t xml:space="preserve">, the aligned beam maintains excellent Gaussian agreement at all positions. Figures </w:t>
      </w:r>
      <w:r w:rsidR="006D50EA">
        <w:t>9a</w:t>
      </w:r>
      <w:r>
        <w:t xml:space="preserve"> and </w:t>
      </w:r>
      <w:r w:rsidR="006D50EA">
        <w:t>9b</w:t>
      </w:r>
      <w:r>
        <w:t xml:space="preserve"> present</w:t>
      </w:r>
      <w:r w:rsidR="006D50EA">
        <w:t xml:space="preserve"> the</w:t>
      </w:r>
      <w:r>
        <w:t xml:space="preserve"> horizontal and vertical intensity profiles, respectively, while Figs. </w:t>
      </w:r>
      <w:r w:rsidR="006D50EA">
        <w:t>9c</w:t>
      </w:r>
      <w:r>
        <w:t xml:space="preserve"> and </w:t>
      </w:r>
      <w:r w:rsidR="006D50EA">
        <w:t>9d</w:t>
      </w:r>
      <w:r>
        <w:t xml:space="preserve"> display the corresponding Gaussian radius fits. These curves consistently yield a beam waist size of 10.8 mm, located 0.3 mm behind the output window.</w:t>
      </w:r>
    </w:p>
    <w:p w14:paraId="052A6BE7" w14:textId="77777777" w:rsidR="00B91178" w:rsidRDefault="00087E2C">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14:paraId="37E12A5F" w14:textId="6CDD02D4" w:rsidR="00B91178" w:rsidRDefault="00087E2C" w:rsidP="006D50EA">
      <w:pPr>
        <w:keepNext/>
        <w:tabs>
          <w:tab w:val="left" w:pos="2400"/>
        </w:tabs>
        <w:jc w:val="center"/>
        <w:rPr>
          <w:i/>
          <w:color w:val="44546A"/>
          <w:sz w:val="18"/>
          <w:szCs w:val="18"/>
        </w:rPr>
      </w:pPr>
      <w:r>
        <w:lastRenderedPageBreak/>
        <w:tab/>
      </w:r>
      <w:r>
        <w:rPr>
          <w:i/>
          <w:color w:val="44546A"/>
          <w:sz w:val="18"/>
          <w:szCs w:val="18"/>
        </w:rPr>
        <w:t xml:space="preserve"> </w:t>
      </w:r>
    </w:p>
    <w:p w14:paraId="54234132" w14:textId="3899BAC6" w:rsidR="00B91178" w:rsidRDefault="00A53692">
      <w:pPr>
        <w:keepNext/>
        <w:pBdr>
          <w:top w:val="nil"/>
          <w:left w:val="nil"/>
          <w:bottom w:val="nil"/>
          <w:right w:val="nil"/>
          <w:between w:val="nil"/>
        </w:pBdr>
        <w:spacing w:after="200" w:line="240" w:lineRule="auto"/>
        <w:jc w:val="center"/>
        <w:rPr>
          <w:i/>
          <w:color w:val="44546A"/>
          <w:sz w:val="18"/>
          <w:szCs w:val="18"/>
        </w:rPr>
      </w:pPr>
      <w:del w:id="47" w:author="Xinhang Xu" w:date="2025-09-28T01:10:00Z">
        <w:r w:rsidRPr="00A53692" w:rsidDel="008F2DDB">
          <w:rPr>
            <w:i/>
            <w:noProof/>
            <w:color w:val="44546A"/>
            <w:sz w:val="18"/>
            <w:szCs w:val="18"/>
          </w:rPr>
          <w:lastRenderedPageBreak/>
          <w:drawing>
            <wp:inline distT="0" distB="0" distL="0" distR="0" wp14:anchorId="3D0E592D" wp14:editId="4C220763">
              <wp:extent cx="2533650" cy="3229006"/>
              <wp:effectExtent l="0" t="0" r="0" b="9525"/>
              <wp:docPr id="5" name="Picture 4">
                <a:extLst xmlns:a="http://schemas.openxmlformats.org/drawingml/2006/main">
                  <a:ext uri="{FF2B5EF4-FFF2-40B4-BE49-F238E27FC236}">
                    <a16:creationId xmlns:a16="http://schemas.microsoft.com/office/drawing/2014/main" id="{E55CFA4B-0C10-4C8D-9BD7-F2CB1C0AA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5CFA4B-0C10-4C8D-9BD7-F2CB1C0AA86A}"/>
                          </a:ext>
                        </a:extLst>
                      </pic:cNvPr>
                      <pic:cNvPicPr>
                        <a:picLocks noChangeAspect="1"/>
                      </pic:cNvPicPr>
                    </pic:nvPicPr>
                    <pic:blipFill>
                      <a:blip r:embed="rId16"/>
                      <a:stretch>
                        <a:fillRect/>
                      </a:stretch>
                    </pic:blipFill>
                    <pic:spPr>
                      <a:xfrm>
                        <a:off x="0" y="0"/>
                        <a:ext cx="2555999" cy="3257488"/>
                      </a:xfrm>
                      <a:prstGeom prst="rect">
                        <a:avLst/>
                      </a:prstGeom>
                    </pic:spPr>
                  </pic:pic>
                </a:graphicData>
              </a:graphic>
            </wp:inline>
          </w:drawing>
        </w:r>
      </w:del>
      <w:ins w:id="48" w:author="Xinhang Xu" w:date="2025-09-28T01:10:00Z">
        <w:r w:rsidR="008F2DDB" w:rsidRPr="008F2DDB">
          <w:rPr>
            <w:noProof/>
          </w:rPr>
          <w:t xml:space="preserve"> </w:t>
        </w:r>
        <w:r w:rsidR="008F2DDB" w:rsidRPr="008F2DDB">
          <w:rPr>
            <w:i/>
            <w:noProof/>
            <w:color w:val="44546A"/>
            <w:sz w:val="18"/>
            <w:szCs w:val="18"/>
          </w:rPr>
          <w:lastRenderedPageBreak/>
          <w:drawing>
            <wp:inline distT="0" distB="0" distL="0" distR="0" wp14:anchorId="0142472D" wp14:editId="3270520A">
              <wp:extent cx="4916254" cy="5962650"/>
              <wp:effectExtent l="0" t="0" r="0" b="0"/>
              <wp:docPr id="22" name="Picture 21">
                <a:extLst xmlns:a="http://schemas.openxmlformats.org/drawingml/2006/main">
                  <a:ext uri="{FF2B5EF4-FFF2-40B4-BE49-F238E27FC236}">
                    <a16:creationId xmlns:a16="http://schemas.microsoft.com/office/drawing/2014/main" id="{4A0E7618-5D49-4DEF-A18E-7840989A57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4A0E7618-5D49-4DEF-A18E-7840989A57FA}"/>
                          </a:ext>
                        </a:extLst>
                      </pic:cNvPr>
                      <pic:cNvPicPr>
                        <a:picLocks noChangeAspect="1"/>
                      </pic:cNvPicPr>
                    </pic:nvPicPr>
                    <pic:blipFill>
                      <a:blip r:embed="rId17"/>
                      <a:stretch>
                        <a:fillRect/>
                      </a:stretch>
                    </pic:blipFill>
                    <pic:spPr>
                      <a:xfrm>
                        <a:off x="0" y="0"/>
                        <a:ext cx="4928271" cy="5977224"/>
                      </a:xfrm>
                      <a:prstGeom prst="rect">
                        <a:avLst/>
                      </a:prstGeom>
                    </pic:spPr>
                  </pic:pic>
                </a:graphicData>
              </a:graphic>
            </wp:inline>
          </w:drawing>
        </w:r>
      </w:ins>
    </w:p>
    <w:p w14:paraId="67890E54" w14:textId="572221E8" w:rsidR="00B91178" w:rsidRDefault="00087E2C" w:rsidP="006D50EA">
      <w:pPr>
        <w:pBdr>
          <w:top w:val="nil"/>
          <w:left w:val="nil"/>
          <w:bottom w:val="nil"/>
          <w:right w:val="nil"/>
          <w:between w:val="nil"/>
        </w:pBdr>
        <w:spacing w:after="200" w:line="240" w:lineRule="auto"/>
        <w:ind w:firstLine="0"/>
        <w:jc w:val="both"/>
      </w:pPr>
      <w:bookmarkStart w:id="49" w:name="_heading=h.hya1dpvddhom" w:colFirst="0" w:colLast="0"/>
      <w:bookmarkEnd w:id="49"/>
      <w:r>
        <w:rPr>
          <w:i/>
          <w:color w:val="44546A"/>
          <w:sz w:val="18"/>
          <w:szCs w:val="18"/>
        </w:rPr>
        <w:t xml:space="preserve">Figure </w:t>
      </w:r>
      <w:r w:rsidR="006D50EA">
        <w:rPr>
          <w:i/>
          <w:color w:val="44546A"/>
          <w:sz w:val="18"/>
          <w:szCs w:val="18"/>
        </w:rPr>
        <w:t>9</w:t>
      </w:r>
      <w:r>
        <w:rPr>
          <w:i/>
          <w:color w:val="44546A"/>
          <w:sz w:val="18"/>
          <w:szCs w:val="18"/>
        </w:rPr>
        <w:t xml:space="preserve">. FIR laser output beam characterization. (a) Horizontal beam power distribution profile. (b) Gaussian fit to horizontal profile. (c) Vertical beam power distribution profile. (d) Gaussian fit to vertical profile . (e) Beam waist measurement showing 10.8 mm radius located 0.3 mm behind the output window, as determined by Gaussian fitting analysis. </w:t>
      </w:r>
    </w:p>
    <w:p w14:paraId="0FF78D54" w14:textId="77777777" w:rsidR="00B91178" w:rsidRDefault="00B91178">
      <w:pPr>
        <w:ind w:firstLine="0"/>
      </w:pPr>
    </w:p>
    <w:p w14:paraId="26F576B4" w14:textId="6558CCF3" w:rsidR="00B91178" w:rsidRDefault="00087E2C">
      <w:pPr>
        <w:ind w:firstLine="0"/>
        <w:rPr>
          <w:b/>
        </w:rPr>
      </w:pPr>
      <w:r>
        <w:rPr>
          <w:b/>
        </w:rPr>
        <w:t>IV</w:t>
      </w:r>
      <w:r w:rsidR="00547C73">
        <w:rPr>
          <w:rFonts w:hint="eastAsia"/>
          <w:b/>
        </w:rPr>
        <w:t>.</w:t>
      </w:r>
      <w:r>
        <w:rPr>
          <w:b/>
        </w:rPr>
        <w:t xml:space="preserve"> </w:t>
      </w:r>
      <w:r w:rsidR="00547C73">
        <w:rPr>
          <w:b/>
        </w:rPr>
        <w:t>FIR LASER OUTPUT BEAM POWER OPTIMIZATION</w:t>
      </w:r>
    </w:p>
    <w:p w14:paraId="31D7B128" w14:textId="08FBB4EE" w:rsidR="00B91178" w:rsidRDefault="00087E2C">
      <w:pPr>
        <w:pBdr>
          <w:top w:val="nil"/>
          <w:left w:val="nil"/>
          <w:bottom w:val="nil"/>
          <w:right w:val="nil"/>
          <w:between w:val="nil"/>
        </w:pBdr>
        <w:jc w:val="both"/>
      </w:pPr>
      <w:r>
        <w:t xml:space="preserve">The NSTX-U high-k scattering diagnostic employs a CO₂-pumped formic acid (HCOOH) FIR laser system, </w:t>
      </w:r>
      <w:r w:rsidR="000E00B5">
        <w:rPr>
          <w:rFonts w:hint="eastAsia"/>
        </w:rPr>
        <w:t xml:space="preserve">which is </w:t>
      </w:r>
      <w:r>
        <w:t>chosen for its superior spectral purity</w:t>
      </w:r>
      <w:r w:rsidR="00A604C8" w:rsidRPr="00A604C8">
        <w:fldChar w:fldCharType="begin"/>
      </w:r>
      <w:r w:rsidR="0050045C">
        <w:instrText xml:space="preserve"> ADDIN EN.CITE &lt;EndNote&gt;&lt;Cite&gt;&lt;Author&gt;Jacobsson&lt;/Author&gt;&lt;Year&gt;1989&lt;/Year&gt;&lt;RecNum&gt;2377&lt;/RecNum&gt;&lt;DisplayText&gt;[33]&lt;/DisplayText&gt;&lt;record&gt;&lt;rec-number&gt;2377&lt;/rec-number&gt;&lt;foreign-keys&gt;&lt;key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A604C8" w:rsidRPr="00A604C8">
        <w:fldChar w:fldCharType="separate"/>
      </w:r>
      <w:r w:rsidR="0050045C">
        <w:rPr>
          <w:noProof/>
        </w:rPr>
        <w:t>[</w:t>
      </w:r>
      <w:hyperlink w:anchor="_ENREF_33" w:tooltip="Jacobsson, 1989 #2377" w:history="1">
        <w:r w:rsidR="00B8550B" w:rsidRPr="00B8550B">
          <w:rPr>
            <w:rStyle w:val="af2"/>
          </w:rPr>
          <w:t>33</w:t>
        </w:r>
      </w:hyperlink>
      <w:r w:rsidR="0050045C">
        <w:rPr>
          <w:noProof/>
        </w:rPr>
        <w:t>]</w:t>
      </w:r>
      <w:r w:rsidR="00A604C8" w:rsidRPr="00A604C8">
        <w:fldChar w:fldCharType="end"/>
      </w:r>
      <w:r>
        <w:t xml:space="preserve">. This two-stage system produces 432 μm radiation through optical pumping, where the final FIR output power depends critically on both the CO₂ laser pump power and the efficiency of the feed-in coupling system. </w:t>
      </w:r>
    </w:p>
    <w:p w14:paraId="3AB4163C" w14:textId="7711AC76" w:rsidR="00B91178" w:rsidRDefault="00087E2C">
      <w:pPr>
        <w:pBdr>
          <w:top w:val="nil"/>
          <w:left w:val="nil"/>
          <w:bottom w:val="nil"/>
          <w:right w:val="nil"/>
          <w:between w:val="nil"/>
        </w:pBdr>
        <w:jc w:val="both"/>
      </w:pPr>
      <w:r>
        <w:lastRenderedPageBreak/>
        <w:t>To maximize coupling efficiency, we implemented a precision alignment protocol using a visible HeNe laser as a reference beam, accurate</w:t>
      </w:r>
      <w:r w:rsidR="00221AB2" w:rsidRPr="00221AB2">
        <w:t xml:space="preserve"> </w:t>
      </w:r>
      <w:r w:rsidR="00221AB2">
        <w:t>enabling</w:t>
      </w:r>
      <w:r>
        <w:t xml:space="preserve"> </w:t>
      </w:r>
      <w:r w:rsidR="00221AB2">
        <w:t xml:space="preserve">of </w:t>
      </w:r>
      <w:r w:rsidR="000C2633">
        <w:t xml:space="preserve">the </w:t>
      </w:r>
      <w:r>
        <w:t>optical axis establishment for both the infrared CO₂ (9.6 μm) and FIR (432 μm) systems despite their non-visible wavelengths. The alignment procedure follows the methodology detailed in Sec</w:t>
      </w:r>
      <w:r w:rsidR="002D65BF">
        <w:t>.</w:t>
      </w:r>
      <w:r>
        <w:t xml:space="preserve"> III, ensuring optimal overlap between the CO₂ pump beam and the formic acid laser mode. Additionally, the feed-in system incorporates an anti-reflection coated focusing lens (focal length = 1</w:t>
      </w:r>
      <w:r w:rsidR="000C2633">
        <w:t xml:space="preserve"> </w:t>
      </w:r>
      <w:r>
        <w:t xml:space="preserve">m at </w:t>
      </w:r>
      <w:r w:rsidR="000C2633">
        <w:t xml:space="preserve">wavelength = </w:t>
      </w:r>
      <w:r>
        <w:t>9.6 μm) to increase the CO₂ power density at the FIR laser input, further enhancing the conversion efficiency.</w:t>
      </w:r>
    </w:p>
    <w:p w14:paraId="29C5D94F" w14:textId="7E71BB83" w:rsidR="00B91178" w:rsidRDefault="00087E2C">
      <w:pPr>
        <w:jc w:val="both"/>
      </w:pPr>
      <w:r>
        <w:t xml:space="preserve">While maximizing power output is important, maintaining stable power </w:t>
      </w:r>
      <w:r w:rsidR="000E00B5">
        <w:t>output is</w:t>
      </w:r>
      <w:r>
        <w:t xml:space="preserve"> even more important because it directly impacts the signal level and signal-to-noise ratio of </w:t>
      </w:r>
      <w:r w:rsidR="009F2AB3">
        <w:t xml:space="preserve">the </w:t>
      </w:r>
      <w:r>
        <w:t xml:space="preserve">NSTX-U high-k scattering diagnostics. Ideally, laser output power should remain constant. However, FIR laser power fluctuates due to variations in formic acid gas pressure and thermal expansion-induced cavity length changes. Generally, higher gas pressure reduces </w:t>
      </w:r>
      <w:r w:rsidR="0020459E">
        <w:t>peak</w:t>
      </w:r>
      <w:r>
        <w:t xml:space="preserve"> </w:t>
      </w:r>
      <w:r w:rsidR="0020459E">
        <w:t>power but</w:t>
      </w:r>
      <w:r>
        <w:t xml:space="preserve"> improves robustness against cavity length variations. Through laboratory testing, we identified an optimal operating regime that delivers sufficient output power (&gt;10 </w:t>
      </w:r>
      <w:proofErr w:type="spellStart"/>
      <w:r>
        <w:t>mW</w:t>
      </w:r>
      <w:proofErr w:type="spellEnd"/>
      <w:r>
        <w:t xml:space="preserve">) while incorporating a cavity length feedback system, significantly improving FIR laser output power stability. </w:t>
      </w:r>
    </w:p>
    <w:p w14:paraId="262E798D" w14:textId="52B26ED6" w:rsidR="00B91178" w:rsidRDefault="00087E2C">
      <w:pPr>
        <w:jc w:val="both"/>
      </w:pPr>
      <w:r>
        <w:t>The FIR laser delivers maximum output power when the cavity length satisfies the resonant condition. However, in practice, we observe a gradual decrease in FIR output power over time, as shown in Fig</w:t>
      </w:r>
      <w:r w:rsidR="002D65BF">
        <w:t xml:space="preserve">. </w:t>
      </w:r>
      <w:r w:rsidR="000C2633">
        <w:t>10</w:t>
      </w:r>
      <w:r>
        <w:t xml:space="preserve">. This monotonic decrease stems from the deterioration of the resonant condition, primarily caused by thermal expansion of the laser cavity, where rising temperatures elongate the cavity length. Consequently, diminishes as operation time increases. As demonstrated in Fig. </w:t>
      </w:r>
      <w:ins w:id="50" w:author="Xinhang Xu" w:date="2025-09-28T00:24:00Z">
        <w:r w:rsidR="00C65AAB">
          <w:t>10</w:t>
        </w:r>
      </w:ins>
      <w:del w:id="51" w:author="Xinhang Xu" w:date="2025-09-28T00:24:00Z">
        <w:r w:rsidDel="00C65AAB">
          <w:delText>9</w:delText>
        </w:r>
      </w:del>
      <w:r>
        <w:t xml:space="preserve">, the FIR laser power drops to half of its initial value within the first </w:t>
      </w:r>
      <w:r w:rsidR="00901A39">
        <w:t xml:space="preserve">135 </w:t>
      </w:r>
      <w:r>
        <w:t>seconds</w:t>
      </w:r>
      <w:r w:rsidR="00DE38D0">
        <w:t xml:space="preserve"> of operation</w:t>
      </w:r>
      <w:r>
        <w:t xml:space="preserve">. Thus, active feedback control of the cavity length is essential to stabilize power output. To optimize this feedback system, a thorough understanding of the relationship between output power and cavity length adjustment is the beginning. </w:t>
      </w:r>
    </w:p>
    <w:p w14:paraId="755BD99F" w14:textId="77777777" w:rsidR="000C2633" w:rsidRDefault="000C2633" w:rsidP="000C2633">
      <w:pPr>
        <w:keepNext/>
        <w:jc w:val="center"/>
      </w:pPr>
      <w:r>
        <w:rPr>
          <w:noProof/>
        </w:rPr>
        <w:drawing>
          <wp:inline distT="0" distB="0" distL="0" distR="0" wp14:anchorId="485C92E4" wp14:editId="4FC94EAA">
            <wp:extent cx="3655069" cy="2741302"/>
            <wp:effectExtent l="0" t="0" r="0" b="0"/>
            <wp:docPr id="202" name="image2.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2.png" descr="A graph of a graph&#10;&#10;Description automatically generated"/>
                    <pic:cNvPicPr preferRelativeResize="0"/>
                  </pic:nvPicPr>
                  <pic:blipFill>
                    <a:blip r:embed="rId18"/>
                    <a:srcRect/>
                    <a:stretch>
                      <a:fillRect/>
                    </a:stretch>
                  </pic:blipFill>
                  <pic:spPr>
                    <a:xfrm>
                      <a:off x="0" y="0"/>
                      <a:ext cx="3655069" cy="2741302"/>
                    </a:xfrm>
                    <a:prstGeom prst="rect">
                      <a:avLst/>
                    </a:prstGeom>
                    <a:ln/>
                  </pic:spPr>
                </pic:pic>
              </a:graphicData>
            </a:graphic>
          </wp:inline>
        </w:drawing>
      </w:r>
    </w:p>
    <w:p w14:paraId="5FB89C99" w14:textId="77777777" w:rsidR="000C2633" w:rsidRDefault="000C2633" w:rsidP="000C2633">
      <w:pPr>
        <w:pBdr>
          <w:top w:val="nil"/>
          <w:left w:val="nil"/>
          <w:bottom w:val="nil"/>
          <w:right w:val="nil"/>
          <w:between w:val="nil"/>
        </w:pBdr>
        <w:spacing w:after="200" w:line="240" w:lineRule="auto"/>
        <w:ind w:firstLine="0"/>
        <w:rPr>
          <w:i/>
          <w:color w:val="44546A"/>
          <w:sz w:val="18"/>
          <w:szCs w:val="18"/>
        </w:rPr>
      </w:pPr>
      <w:bookmarkStart w:id="52" w:name="_heading=h.7pxj6be8okkj" w:colFirst="0" w:colLast="0"/>
      <w:bookmarkEnd w:id="52"/>
      <w:r>
        <w:rPr>
          <w:i/>
          <w:color w:val="44546A"/>
          <w:sz w:val="18"/>
          <w:szCs w:val="18"/>
        </w:rPr>
        <w:t>Figure 10. The FIR laser output power's natural temporal decay during operation. This power decrease occurs because thermal expansion gradually alters the cavity length, taking it out of the optimal resonant condition.</w:t>
      </w:r>
    </w:p>
    <w:p w14:paraId="69E79C16" w14:textId="77777777" w:rsidR="000C2633" w:rsidRDefault="000C2633">
      <w:pPr>
        <w:jc w:val="both"/>
      </w:pPr>
    </w:p>
    <w:p w14:paraId="10E619B9" w14:textId="7517005E" w:rsidR="00B91178" w:rsidRDefault="00087E2C" w:rsidP="000C2633">
      <w:pPr>
        <w:pBdr>
          <w:top w:val="nil"/>
          <w:left w:val="nil"/>
          <w:bottom w:val="nil"/>
          <w:right w:val="nil"/>
          <w:between w:val="nil"/>
        </w:pBdr>
        <w:jc w:val="both"/>
      </w:pPr>
      <w:r>
        <w:lastRenderedPageBreak/>
        <w:t>As shown in Fig</w:t>
      </w:r>
      <w:r w:rsidR="002D65BF">
        <w:t>.</w:t>
      </w:r>
      <w:r>
        <w:t xml:space="preserve"> 1</w:t>
      </w:r>
      <w:r w:rsidR="000C2633">
        <w:t>1</w:t>
      </w:r>
      <w:r>
        <w:t>, a computer-controlled stepper motor stage actively adjusts the cavity length. By simultaneously monitoring the FIR laser output power, we establish the precise relationship between cavity length</w:t>
      </w:r>
      <w:r w:rsidR="00665FEA">
        <w:t xml:space="preserve"> </w:t>
      </w:r>
      <w:r w:rsidR="00231D32">
        <w:t>adjustment</w:t>
      </w:r>
      <w:r>
        <w:t xml:space="preserve"> and power output. Through rapid scanning (under 20 seconds) across 1000 discrete positions within a 2 mm length adjustment range, we obtain the characteristic curve presented in Fig. 1</w:t>
      </w:r>
      <w:r w:rsidR="000C2633">
        <w:t>2</w:t>
      </w:r>
      <w:r>
        <w:t xml:space="preserve">. </w:t>
      </w:r>
      <w:r w:rsidR="000C2633">
        <w:t xml:space="preserve">It </w:t>
      </w:r>
      <w:r>
        <w:t>shows the variation of FIR laser intensity with controlled cavity length adjustments, defined as cavity shift. The peak-to-peak distance is approximately 216 µm, which is about half of the wavelength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oMath>
      <w:r>
        <w:t>432.6 µm). Furthermore, when zooming in on a single peak structure, small fluctuations are observed with a periodicity close to a quarter of the CO₂ laser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 xml:space="preserve">= </m:t>
        </m:r>
      </m:oMath>
      <w:r>
        <w:t xml:space="preserve">9.27 µm). The difference between the FIR and CO₂ laser resonance structures </w:t>
      </w:r>
      <w:r w:rsidR="00F60647">
        <w:t>derive</w:t>
      </w:r>
      <w:r>
        <w:t xml:space="preserve"> from their 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is the wave</w:t>
      </w:r>
      <w:r w:rsidR="00852C21">
        <w:t>number</w:t>
      </w:r>
      <w:r>
        <w:t xml:space="preserve">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w:t>
      </w:r>
      <w:r w:rsidR="002D65BF">
        <w:t>,</w:t>
      </w:r>
      <w:r>
        <w:t xml:space="preserve">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w:t>
      </w:r>
      <w:r w:rsidR="00852C21">
        <w:t>number</w:t>
      </w:r>
      <w:r>
        <w:t xml:space="preserve">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 </w:t>
      </w:r>
    </w:p>
    <w:p w14:paraId="16AC5B02" w14:textId="77777777" w:rsidR="000C2633" w:rsidRDefault="000C2633" w:rsidP="000C2633">
      <w:pPr>
        <w:keepNext/>
        <w:jc w:val="center"/>
      </w:pPr>
      <w:r>
        <w:rPr>
          <w:noProof/>
        </w:rPr>
        <w:drawing>
          <wp:inline distT="114300" distB="114300" distL="114300" distR="114300" wp14:anchorId="51FEE525" wp14:editId="1592A9DE">
            <wp:extent cx="4632456" cy="1526519"/>
            <wp:effectExtent l="0" t="0" r="3175" b="0"/>
            <wp:docPr id="201" name="image5.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5.png" descr="A diagram of a process flow&#10;&#10;Description automatically generated"/>
                    <pic:cNvPicPr preferRelativeResize="0"/>
                  </pic:nvPicPr>
                  <pic:blipFill>
                    <a:blip r:embed="rId19"/>
                    <a:srcRect/>
                    <a:stretch>
                      <a:fillRect/>
                    </a:stretch>
                  </pic:blipFill>
                  <pic:spPr>
                    <a:xfrm>
                      <a:off x="0" y="0"/>
                      <a:ext cx="4666273" cy="1537662"/>
                    </a:xfrm>
                    <a:prstGeom prst="rect">
                      <a:avLst/>
                    </a:prstGeom>
                    <a:ln/>
                  </pic:spPr>
                </pic:pic>
              </a:graphicData>
            </a:graphic>
          </wp:inline>
        </w:drawing>
      </w:r>
    </w:p>
    <w:p w14:paraId="55487C83" w14:textId="3ECE532C" w:rsidR="00852C21" w:rsidRPr="00852C21" w:rsidRDefault="00852C21" w:rsidP="00852C21">
      <w:pPr>
        <w:pBdr>
          <w:top w:val="nil"/>
          <w:left w:val="nil"/>
          <w:bottom w:val="nil"/>
          <w:right w:val="nil"/>
          <w:between w:val="nil"/>
        </w:pBdr>
        <w:spacing w:after="200" w:line="240" w:lineRule="auto"/>
        <w:ind w:firstLine="0"/>
        <w:jc w:val="both"/>
        <w:rPr>
          <w:i/>
          <w:color w:val="44546A"/>
          <w:sz w:val="18"/>
          <w:szCs w:val="18"/>
        </w:rPr>
      </w:pPr>
      <w:bookmarkStart w:id="53" w:name="_heading=h.yh763855pw1c" w:colFirst="0" w:colLast="0"/>
      <w:bookmarkEnd w:id="53"/>
      <w:r w:rsidRPr="00852C21">
        <w:rPr>
          <w:i/>
          <w:color w:val="44546A"/>
          <w:sz w:val="18"/>
          <w:szCs w:val="18"/>
        </w:rPr>
        <w:t>Figure 11. FIR laser cavity alignment setup. The detected FIR laser power is transmitted to a computer, which controls a stepper motor to fine-tune the cavity length and optimize the FIR laser output power.</w:t>
      </w:r>
    </w:p>
    <w:p w14:paraId="45C33F53" w14:textId="444F2832" w:rsidR="00B91178" w:rsidRDefault="00087E2C">
      <w:pPr>
        <w:jc w:val="both"/>
      </w:pPr>
      <w:r>
        <w:t xml:space="preserve">Based on the established relationship between FIR </w:t>
      </w:r>
      <w:r w:rsidR="0020459E">
        <w:t>laser</w:t>
      </w:r>
      <w:r>
        <w:t xml:space="preserve"> power and cavity length (Fig. 1</w:t>
      </w:r>
      <w:r w:rsidR="00852C21">
        <w:t>2</w:t>
      </w:r>
      <w:r>
        <w:t xml:space="preserve">), we can now implement real-time feedback control. By continuously monitoring output power variations, the system detects cavity length changes induced by thermal expansion and automatically adjusts the position via the stepper motor stage. This active compensation mechanism effectively maintains optimal cavity </w:t>
      </w:r>
      <w:r w:rsidR="0020459E">
        <w:t>length and</w:t>
      </w:r>
      <w:r w:rsidR="002D65BF">
        <w:t xml:space="preserve"> </w:t>
      </w:r>
      <w:r>
        <w:t>will improv</w:t>
      </w:r>
      <w:r w:rsidR="0020459E">
        <w:rPr>
          <w:rFonts w:hint="eastAsia"/>
        </w:rPr>
        <w:t>e</w:t>
      </w:r>
      <w:r>
        <w:t xml:space="preserve"> FIR laser power stability during operation. </w:t>
      </w:r>
    </w:p>
    <w:p w14:paraId="157416E3" w14:textId="713E984D" w:rsidR="00B91178" w:rsidRDefault="00867228">
      <w:pPr>
        <w:keepNext/>
        <w:tabs>
          <w:tab w:val="left" w:pos="1250"/>
        </w:tabs>
        <w:jc w:val="center"/>
      </w:pPr>
      <w:r w:rsidRPr="00867228">
        <w:rPr>
          <w:noProof/>
        </w:rPr>
        <w:lastRenderedPageBreak/>
        <w:drawing>
          <wp:inline distT="0" distB="0" distL="0" distR="0" wp14:anchorId="4D4824A9" wp14:editId="09DF9F5E">
            <wp:extent cx="3761125" cy="5100992"/>
            <wp:effectExtent l="0" t="0" r="0" b="0"/>
            <wp:docPr id="13" name="Picture 12">
              <a:extLst xmlns:a="http://schemas.openxmlformats.org/drawingml/2006/main">
                <a:ext uri="{FF2B5EF4-FFF2-40B4-BE49-F238E27FC236}">
                  <a16:creationId xmlns:a16="http://schemas.microsoft.com/office/drawing/2014/main" id="{7005A517-EC34-4CDD-9850-F26ECD400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005A517-EC34-4CDD-9850-F26ECD400936}"/>
                        </a:ext>
                      </a:extLst>
                    </pic:cNvPr>
                    <pic:cNvPicPr>
                      <a:picLocks noChangeAspect="1"/>
                    </pic:cNvPicPr>
                  </pic:nvPicPr>
                  <pic:blipFill>
                    <a:blip r:embed="rId20"/>
                    <a:stretch>
                      <a:fillRect/>
                    </a:stretch>
                  </pic:blipFill>
                  <pic:spPr>
                    <a:xfrm>
                      <a:off x="0" y="0"/>
                      <a:ext cx="3772178" cy="5115983"/>
                    </a:xfrm>
                    <a:prstGeom prst="rect">
                      <a:avLst/>
                    </a:prstGeom>
                  </pic:spPr>
                </pic:pic>
              </a:graphicData>
            </a:graphic>
          </wp:inline>
        </w:drawing>
      </w:r>
    </w:p>
    <w:p w14:paraId="219EBDA9" w14:textId="311F334F" w:rsidR="00B91178" w:rsidRDefault="00087E2C">
      <w:pPr>
        <w:spacing w:after="200" w:line="240" w:lineRule="auto"/>
        <w:jc w:val="center"/>
        <w:rPr>
          <w:i/>
          <w:color w:val="44546A"/>
          <w:sz w:val="18"/>
          <w:szCs w:val="18"/>
        </w:rPr>
      </w:pPr>
      <w:bookmarkStart w:id="54" w:name="_heading=h.4oiuyt227jm" w:colFirst="0" w:colLast="0"/>
      <w:bookmarkEnd w:id="54"/>
      <w:r>
        <w:rPr>
          <w:i/>
          <w:color w:val="44546A"/>
          <w:sz w:val="18"/>
          <w:szCs w:val="18"/>
        </w:rPr>
        <w:t>Figure 1</w:t>
      </w:r>
      <w:r w:rsidR="000C2633">
        <w:rPr>
          <w:i/>
          <w:color w:val="44546A"/>
          <w:sz w:val="18"/>
          <w:szCs w:val="18"/>
        </w:rPr>
        <w:t>2</w:t>
      </w:r>
      <w:r>
        <w:rPr>
          <w:i/>
          <w:color w:val="44546A"/>
          <w:sz w:val="18"/>
          <w:szCs w:val="18"/>
        </w:rPr>
        <w:t>. FIR output intensity with cavity shift measured under Formic acid gas pressure around 150 mTorr</w:t>
      </w:r>
    </w:p>
    <w:p w14:paraId="11C25632" w14:textId="30B3B9E3" w:rsidR="00B91178" w:rsidRDefault="00087E2C">
      <w:pPr>
        <w:pBdr>
          <w:top w:val="nil"/>
          <w:left w:val="nil"/>
          <w:bottom w:val="nil"/>
          <w:right w:val="nil"/>
          <w:between w:val="nil"/>
        </w:pBdr>
        <w:jc w:val="both"/>
      </w:pPr>
      <w:r>
        <w:t>Figure 1</w:t>
      </w:r>
      <w:r w:rsidR="00852C21">
        <w:t>2</w:t>
      </w:r>
      <w:r>
        <w:t xml:space="preserve">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w:t>
      </w:r>
      <w:r w:rsidR="00931CD0">
        <w:t xml:space="preserve">, as shown in Fig. </w:t>
      </w:r>
      <w:r w:rsidR="00665FEA">
        <w:t>13</w:t>
      </w:r>
      <w:r w:rsidR="00931CD0">
        <w:t xml:space="preserve">, </w:t>
      </w:r>
      <w:r>
        <w:t>demonstrates that increasing formic acid gas pressure from 120-178 mTorr to 190-221 mTorr significantly reduces fluctuation amplitudes in the resonance characteristics. This pressure-dependent behavior confirms that operating at elevated pressures (190-221 mTorr range) provides three key advantages: (1) smoothed power-length dependence that relaxes feedback control requirements, (2) enhanced FIR output stability, and (3) improved system robustness for practical implementation. The results establish gas pressure optimization as an effective approach to mitigate resonance-related fluctuations</w:t>
      </w:r>
      <w:ins w:id="55" w:author="Xinhang Xu" w:date="2025-09-28T00:51:00Z">
        <w:r w:rsidR="00180EFE">
          <w:t>.</w:t>
        </w:r>
      </w:ins>
      <w:del w:id="56" w:author="Xinhang Xu" w:date="2025-09-28T00:46:00Z">
        <w:r w:rsidDel="00180EFE">
          <w:delText xml:space="preserve"> without compromising system performance</w:delText>
        </w:r>
      </w:del>
      <w:r>
        <w:t xml:space="preserve">. </w:t>
      </w:r>
      <w:del w:id="57" w:author="Xinhang Xu" w:date="2025-09-28T00:49:00Z">
        <w:r w:rsidDel="00180EFE">
          <w:delText xml:space="preserve">While our experiments demonstrate that higher formic acid gas pressure (190–221 mTorr) effectively smooths cavity-shift-induced power fluctuations </w:delText>
        </w:r>
      </w:del>
      <w:ins w:id="58" w:author="Xinhang Xu" w:date="2025-09-28T00:51:00Z">
        <w:r w:rsidR="00180EFE">
          <w:t>I</w:t>
        </w:r>
      </w:ins>
      <w:ins w:id="59" w:author="Xinhang Xu" w:date="2025-09-28T00:50:00Z">
        <w:r w:rsidR="00180EFE" w:rsidRPr="00180EFE">
          <w:t>ncreasing the formic acid pressure enhances the absorption of the pump beam, which reduces the amplitude of the standing waves and results in a smoother curve when the cavity length is scanned</w:t>
        </w:r>
        <w:r w:rsidR="00180EFE">
          <w:t xml:space="preserve"> </w:t>
        </w:r>
      </w:ins>
      <w:r>
        <w:t>(Fig. 1</w:t>
      </w:r>
      <w:r w:rsidR="00931CD0">
        <w:t>3</w:t>
      </w:r>
      <w:del w:id="60" w:author="Xinhang Xu" w:date="2025-09-28T00:51:00Z">
        <w:r w:rsidDel="00300772">
          <w:delText xml:space="preserve">), </w:delText>
        </w:r>
      </w:del>
      <w:ins w:id="61" w:author="Xinhang Xu" w:date="2025-09-28T00:51:00Z">
        <w:r w:rsidR="00300772">
          <w:t xml:space="preserve">). </w:t>
        </w:r>
      </w:ins>
      <w:del w:id="62" w:author="Xinhang Xu" w:date="2025-09-28T00:51:00Z">
        <w:r w:rsidDel="00300772">
          <w:delText xml:space="preserve">this improvement comes at the cost of reduced maximum FIR </w:delText>
        </w:r>
        <w:r w:rsidDel="00300772">
          <w:lastRenderedPageBreak/>
          <w:delText xml:space="preserve">output power. </w:delText>
        </w:r>
      </w:del>
      <w:r>
        <w:t>Through systematic testing, we identified 190 mTorr as the optimal operating pressure that achieves the critical balance between stability and performance.</w:t>
      </w:r>
    </w:p>
    <w:p w14:paraId="67717675" w14:textId="77777777" w:rsidR="00B91178" w:rsidRDefault="00087E2C">
      <w:pPr>
        <w:keepNext/>
        <w:tabs>
          <w:tab w:val="left" w:pos="780"/>
        </w:tabs>
        <w:jc w:val="center"/>
      </w:pPr>
      <w:r>
        <w:rPr>
          <w:noProof/>
        </w:rPr>
        <w:drawing>
          <wp:inline distT="114300" distB="114300" distL="114300" distR="114300" wp14:anchorId="51C7B993" wp14:editId="0996B831">
            <wp:extent cx="3249521" cy="2573934"/>
            <wp:effectExtent l="0" t="0" r="1905" b="4445"/>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3334793" cy="2641477"/>
                    </a:xfrm>
                    <a:prstGeom prst="rect">
                      <a:avLst/>
                    </a:prstGeom>
                    <a:ln/>
                  </pic:spPr>
                </pic:pic>
              </a:graphicData>
            </a:graphic>
          </wp:inline>
        </w:drawing>
      </w:r>
    </w:p>
    <w:p w14:paraId="06DA4C7C" w14:textId="45392808" w:rsidR="00B91178" w:rsidRDefault="00087E2C">
      <w:pPr>
        <w:pBdr>
          <w:top w:val="nil"/>
          <w:left w:val="nil"/>
          <w:bottom w:val="nil"/>
          <w:right w:val="nil"/>
          <w:between w:val="nil"/>
        </w:pBdr>
        <w:spacing w:after="200" w:line="240" w:lineRule="auto"/>
        <w:jc w:val="center"/>
        <w:rPr>
          <w:i/>
          <w:color w:val="44546A"/>
          <w:sz w:val="18"/>
          <w:szCs w:val="18"/>
        </w:rPr>
      </w:pPr>
      <w:bookmarkStart w:id="63" w:name="_heading=h.yv1pp8t7lh1z" w:colFirst="0" w:colLast="0"/>
      <w:bookmarkEnd w:id="63"/>
      <w:r>
        <w:rPr>
          <w:i/>
          <w:color w:val="44546A"/>
          <w:sz w:val="18"/>
          <w:szCs w:val="18"/>
        </w:rPr>
        <w:t>Figure 1</w:t>
      </w:r>
      <w:r w:rsidR="00931CD0">
        <w:rPr>
          <w:i/>
          <w:color w:val="44546A"/>
          <w:sz w:val="18"/>
          <w:szCs w:val="18"/>
        </w:rPr>
        <w:t>3</w:t>
      </w:r>
      <w:r>
        <w:rPr>
          <w:i/>
          <w:color w:val="44546A"/>
          <w:sz w:val="18"/>
          <w:szCs w:val="18"/>
        </w:rPr>
        <w:t>. Scanning Cavity under different gas pressure</w:t>
      </w:r>
      <w:r w:rsidR="0042586B">
        <w:rPr>
          <w:i/>
          <w:color w:val="44546A"/>
          <w:sz w:val="18"/>
          <w:szCs w:val="18"/>
        </w:rPr>
        <w:t>s</w:t>
      </w:r>
    </w:p>
    <w:p w14:paraId="655E001B" w14:textId="1D54EF6D" w:rsidR="00931CD0" w:rsidRDefault="00087E2C" w:rsidP="00931CD0">
      <w:r>
        <w:t xml:space="preserve">Since the main resonance structure of the FIR laser will shift to the right due to thermal expansion, </w:t>
      </w:r>
      <w:r w:rsidR="002D65BF">
        <w:t>this leads</w:t>
      </w:r>
      <w:r>
        <w:t xml:space="preserve"> to an intensity drop if the cavity remains stationary. To address this, a feedback control system is implemented for automatic cavity optimization. The system continuously monitors the </w:t>
      </w:r>
      <w:r w:rsidR="006C3B57">
        <w:t xml:space="preserve">FIR </w:t>
      </w:r>
      <w:r>
        <w:t>power, and once the intensity drops to 80</w:t>
      </w:r>
      <w:r w:rsidR="00852C21">
        <w:t xml:space="preserve"> </w:t>
      </w:r>
      <w:r>
        <w:t>%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w:t>
      </w:r>
      <w:r w:rsidR="00931CD0">
        <w:t>4</w:t>
      </w:r>
      <w:r>
        <w:t>, where the downward peaks correspond to the auto-adjustment process.</w:t>
      </w:r>
      <w:r w:rsidR="00931CD0" w:rsidRPr="00931CD0">
        <w:t xml:space="preserve"> </w:t>
      </w:r>
      <w:bookmarkStart w:id="64" w:name="_Hlk209916086"/>
      <w:ins w:id="65" w:author="Xinhang Xu" w:date="2025-09-28T01:40:00Z">
        <w:r w:rsidR="00CC2292">
          <w:t xml:space="preserve">As shown in Fig. 14, without auto-adjustment, the output power decreases to zero within 4 minutes, whereas with auto-adjustment, the output remains in the range of 75% to 100% over an extended period. </w:t>
        </w:r>
      </w:ins>
      <w:bookmarkEnd w:id="64"/>
      <w:r w:rsidR="00931CD0">
        <w:t>The regular adjustment initially occurs approximately every 2 minutes. After about 1 hour, the system reaches thermal stability, and the adjustment interval increases to around 20 minutes.</w:t>
      </w:r>
    </w:p>
    <w:p w14:paraId="5AE90C41" w14:textId="2DDA7D85" w:rsidR="00B91178" w:rsidRDefault="00087E2C">
      <w:pPr>
        <w:keepNext/>
        <w:jc w:val="center"/>
      </w:pPr>
      <w:r>
        <w:lastRenderedPageBreak/>
        <w:t xml:space="preserve"> </w:t>
      </w:r>
      <w:r w:rsidR="00F36583">
        <w:rPr>
          <w:noProof/>
        </w:rPr>
        <w:drawing>
          <wp:inline distT="0" distB="0" distL="0" distR="0" wp14:anchorId="4ED60DEC" wp14:editId="7DC51EC3">
            <wp:extent cx="3937000" cy="3233648"/>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6286" cy="3249488"/>
                    </a:xfrm>
                    <a:prstGeom prst="rect">
                      <a:avLst/>
                    </a:prstGeom>
                    <a:noFill/>
                    <a:ln>
                      <a:noFill/>
                    </a:ln>
                  </pic:spPr>
                </pic:pic>
              </a:graphicData>
            </a:graphic>
          </wp:inline>
        </w:drawing>
      </w:r>
    </w:p>
    <w:p w14:paraId="3987FE3E" w14:textId="5521844A" w:rsidR="00B91178" w:rsidRDefault="00087E2C" w:rsidP="00931CD0">
      <w:pPr>
        <w:pBdr>
          <w:top w:val="nil"/>
          <w:left w:val="nil"/>
          <w:bottom w:val="nil"/>
          <w:right w:val="nil"/>
          <w:between w:val="nil"/>
        </w:pBdr>
        <w:spacing w:after="200" w:line="240" w:lineRule="auto"/>
        <w:jc w:val="both"/>
        <w:rPr>
          <w:i/>
          <w:color w:val="44546A"/>
          <w:sz w:val="18"/>
          <w:szCs w:val="18"/>
        </w:rPr>
      </w:pPr>
      <w:bookmarkStart w:id="66" w:name="_heading=h.j5n1b22gqc44" w:colFirst="0" w:colLast="0"/>
      <w:bookmarkEnd w:id="66"/>
      <w:r>
        <w:rPr>
          <w:i/>
          <w:color w:val="44546A"/>
          <w:sz w:val="18"/>
          <w:szCs w:val="18"/>
        </w:rPr>
        <w:t>Figure 1</w:t>
      </w:r>
      <w:r w:rsidR="00931CD0">
        <w:rPr>
          <w:i/>
          <w:color w:val="44546A"/>
          <w:sz w:val="18"/>
          <w:szCs w:val="18"/>
        </w:rPr>
        <w:t>4</w:t>
      </w:r>
      <w:r>
        <w:rPr>
          <w:i/>
          <w:color w:val="44546A"/>
          <w:sz w:val="18"/>
          <w:szCs w:val="18"/>
        </w:rPr>
        <w:t>. FIR laser intensity evolution with feedback control</w:t>
      </w:r>
      <w:r w:rsidR="00867228">
        <w:rPr>
          <w:i/>
          <w:color w:val="44546A"/>
          <w:sz w:val="18"/>
          <w:szCs w:val="18"/>
        </w:rPr>
        <w:t>, where</w:t>
      </w:r>
      <m:oMath>
        <m:r>
          <m:rPr>
            <m:sty m:val="p"/>
          </m:rPr>
          <w:rPr>
            <w:rFonts w:ascii="Cambria Math" w:hAnsi="Cambria Math"/>
            <w:color w:val="44546A"/>
            <w:sz w:val="18"/>
            <w:szCs w:val="18"/>
          </w:rPr>
          <m:t xml:space="preserve"> P/</m:t>
        </m:r>
        <m:sSub>
          <m:sSubPr>
            <m:ctrlPr>
              <w:rPr>
                <w:rFonts w:ascii="Cambria Math" w:hAnsi="Cambria Math"/>
                <w:color w:val="44546A"/>
                <w:sz w:val="18"/>
                <w:szCs w:val="18"/>
              </w:rPr>
            </m:ctrlPr>
          </m:sSubPr>
          <m:e>
            <m:r>
              <m:rPr>
                <m:sty m:val="p"/>
              </m:rPr>
              <w:rPr>
                <w:rFonts w:ascii="Cambria Math" w:hAnsi="Cambria Math"/>
                <w:color w:val="44546A"/>
                <w:sz w:val="18"/>
                <w:szCs w:val="18"/>
              </w:rPr>
              <m:t>P</m:t>
            </m:r>
          </m:e>
          <m:sub>
            <m:r>
              <w:rPr>
                <w:rFonts w:ascii="Cambria Math" w:hAnsi="Cambria Math"/>
                <w:color w:val="44546A"/>
                <w:sz w:val="18"/>
                <w:szCs w:val="18"/>
              </w:rPr>
              <m:t>max</m:t>
            </m:r>
          </m:sub>
        </m:sSub>
      </m:oMath>
      <w:r w:rsidR="00867228">
        <w:rPr>
          <w:i/>
          <w:color w:val="44546A"/>
          <w:sz w:val="18"/>
          <w:szCs w:val="18"/>
        </w:rPr>
        <w:t xml:space="preserve"> and </w:t>
      </w:r>
      <m:oMath>
        <m:sSub>
          <m:sSubPr>
            <m:ctrlPr>
              <w:rPr>
                <w:rFonts w:ascii="Cambria Math" w:hAnsi="Cambria Math"/>
                <w:i/>
                <w:color w:val="44546A"/>
                <w:sz w:val="18"/>
                <w:szCs w:val="18"/>
              </w:rPr>
            </m:ctrlPr>
          </m:sSubPr>
          <m:e>
            <m:r>
              <w:rPr>
                <w:rFonts w:ascii="Cambria Math" w:hAnsi="Cambria Math"/>
                <w:color w:val="44546A"/>
                <w:sz w:val="18"/>
                <w:szCs w:val="18"/>
              </w:rPr>
              <m:t>P</m:t>
            </m:r>
          </m:e>
          <m:sub>
            <m:r>
              <w:rPr>
                <w:rFonts w:ascii="Cambria Math" w:hAnsi="Cambria Math"/>
                <w:color w:val="44546A"/>
                <w:sz w:val="18"/>
                <w:szCs w:val="18"/>
              </w:rPr>
              <m:t>max</m:t>
            </m:r>
          </m:sub>
        </m:sSub>
      </m:oMath>
      <w:r w:rsidR="006C6B74">
        <w:rPr>
          <w:i/>
          <w:color w:val="44546A"/>
          <w:sz w:val="18"/>
          <w:szCs w:val="18"/>
        </w:rPr>
        <w:t xml:space="preserve"> </w:t>
      </w:r>
      <w:r w:rsidR="00867228" w:rsidRPr="006C6B74">
        <w:rPr>
          <w:i/>
          <w:color w:val="44546A"/>
          <w:sz w:val="18"/>
          <w:szCs w:val="18"/>
        </w:rPr>
        <w:t>refers</w:t>
      </w:r>
      <w:r w:rsidR="00867228">
        <w:rPr>
          <w:i/>
          <w:color w:val="44546A"/>
          <w:sz w:val="18"/>
          <w:szCs w:val="18"/>
        </w:rPr>
        <w:t xml:space="preserve"> to the </w:t>
      </w:r>
      <w:r w:rsidR="00E94957">
        <w:rPr>
          <w:i/>
          <w:color w:val="44546A"/>
          <w:sz w:val="18"/>
          <w:szCs w:val="18"/>
        </w:rPr>
        <w:t>maximum</w:t>
      </w:r>
      <w:r w:rsidR="00867228">
        <w:rPr>
          <w:i/>
          <w:color w:val="44546A"/>
          <w:sz w:val="18"/>
          <w:szCs w:val="18"/>
        </w:rPr>
        <w:t xml:space="preserve"> power intensity.</w:t>
      </w:r>
      <w:r>
        <w:rPr>
          <w:i/>
          <w:color w:val="44546A"/>
          <w:sz w:val="18"/>
          <w:szCs w:val="18"/>
        </w:rPr>
        <w:t xml:space="preserve"> </w:t>
      </w:r>
    </w:p>
    <w:p w14:paraId="1F90BA11" w14:textId="52A9A817" w:rsidR="00B91178" w:rsidRDefault="00087E2C">
      <w:pPr>
        <w:ind w:firstLine="0"/>
      </w:pPr>
      <w:r>
        <w:rPr>
          <w:b/>
        </w:rPr>
        <w:t xml:space="preserve">V: </w:t>
      </w:r>
      <w:r w:rsidR="009E1CCD">
        <w:rPr>
          <w:rFonts w:hint="eastAsia"/>
          <w:b/>
        </w:rPr>
        <w:t>CONCLUSION</w:t>
      </w:r>
    </w:p>
    <w:p w14:paraId="0E3EE18A" w14:textId="3606F9D8" w:rsidR="00B91178" w:rsidRDefault="00087E2C">
      <w:pPr>
        <w:jc w:val="both"/>
      </w:pPr>
      <w:r>
        <w:t xml:space="preserve">The NSTX-U high-k scattering diagnostic </w:t>
      </w:r>
      <w:r w:rsidR="000E00B5">
        <w:t>requires</w:t>
      </w:r>
      <w:r>
        <w:t xml:space="preserve"> a stable 693 GHz FIR laser source delivering ~</w:t>
      </w:r>
      <w:r w:rsidR="00931CD0">
        <w:t xml:space="preserve"> </w:t>
      </w:r>
      <w:r>
        <w:t xml:space="preserve">30 </w:t>
      </w:r>
      <w:proofErr w:type="spellStart"/>
      <w:r>
        <w:t>mW</w:t>
      </w:r>
      <w:proofErr w:type="spellEnd"/>
      <w:r>
        <w:t xml:space="preserve"> output with quasi-Gaussian beam profile (10.8 mm waist) and &lt;</w:t>
      </w:r>
      <w:r w:rsidR="008D1E15">
        <w:t xml:space="preserve"> </w:t>
      </w:r>
      <w:r>
        <w:t>20</w:t>
      </w:r>
      <w:r w:rsidR="00931CD0">
        <w:t xml:space="preserve"> </w:t>
      </w:r>
      <w:r>
        <w:t>% power drop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14:paraId="0071D89C" w14:textId="77777777" w:rsidR="00931CD0" w:rsidRDefault="00931CD0" w:rsidP="001867E4">
      <w:pPr>
        <w:ind w:firstLine="0"/>
        <w:jc w:val="both"/>
      </w:pPr>
    </w:p>
    <w:p w14:paraId="5B4BF482" w14:textId="73C560FF" w:rsidR="001867E4" w:rsidRPr="001867E4" w:rsidRDefault="001867E4" w:rsidP="001867E4">
      <w:pPr>
        <w:ind w:firstLine="0"/>
        <w:rPr>
          <w:b/>
        </w:rPr>
      </w:pPr>
      <w:r w:rsidRPr="001867E4">
        <w:rPr>
          <w:b/>
        </w:rPr>
        <w:t>A</w:t>
      </w:r>
      <w:r w:rsidR="009E1CCD">
        <w:rPr>
          <w:rFonts w:hint="eastAsia"/>
          <w:b/>
        </w:rPr>
        <w:t>CKNOWLEDGMENTS</w:t>
      </w:r>
    </w:p>
    <w:p w14:paraId="14DA737C" w14:textId="6F32E827" w:rsidR="001867E4" w:rsidRDefault="001867E4" w:rsidP="001867E4">
      <w:pPr>
        <w:ind w:firstLine="0"/>
        <w:jc w:val="both"/>
        <w:rPr>
          <w:lang w:val="en-US"/>
        </w:rPr>
      </w:pPr>
      <w:r w:rsidRPr="001867E4">
        <w:t xml:space="preserve">This work was supported by the US DOE under Grants </w:t>
      </w:r>
      <w:r w:rsidRPr="001867E4">
        <w:rPr>
          <w:lang w:val="en-US"/>
        </w:rPr>
        <w:t>DE-SC0021353</w:t>
      </w:r>
      <w:r>
        <w:rPr>
          <w:lang w:val="en-US"/>
        </w:rPr>
        <w:t xml:space="preserve"> and </w:t>
      </w:r>
      <w:r w:rsidRPr="001867E4">
        <w:rPr>
          <w:lang w:val="en-US"/>
        </w:rPr>
        <w:t>DE-FG02-99ER54518</w:t>
      </w:r>
      <w:r>
        <w:rPr>
          <w:lang w:val="en-US"/>
        </w:rPr>
        <w:t>.</w:t>
      </w:r>
    </w:p>
    <w:p w14:paraId="7440E30C" w14:textId="77777777" w:rsidR="00125189" w:rsidRDefault="00125189" w:rsidP="001867E4">
      <w:pPr>
        <w:ind w:firstLine="0"/>
        <w:jc w:val="both"/>
        <w:rPr>
          <w:lang w:val="en-US"/>
        </w:rPr>
      </w:pPr>
    </w:p>
    <w:p w14:paraId="2DACD920" w14:textId="2915E626" w:rsidR="00125189" w:rsidRPr="00125189" w:rsidRDefault="00125189" w:rsidP="001867E4">
      <w:pPr>
        <w:ind w:firstLine="0"/>
        <w:jc w:val="both"/>
        <w:rPr>
          <w:b/>
          <w:bCs/>
        </w:rPr>
      </w:pPr>
      <w:r w:rsidRPr="00125189">
        <w:rPr>
          <w:b/>
          <w:bCs/>
        </w:rPr>
        <w:t>AUTHOR DECLARATIONS</w:t>
      </w:r>
    </w:p>
    <w:p w14:paraId="0EA8CBB4" w14:textId="2CFA1061" w:rsidR="0020459E" w:rsidRDefault="00125189" w:rsidP="00905FFF">
      <w:pPr>
        <w:ind w:firstLine="0"/>
        <w:rPr>
          <w:b/>
        </w:rPr>
      </w:pPr>
      <w:r w:rsidRPr="00125189">
        <w:rPr>
          <w:b/>
        </w:rPr>
        <w:t>Conflict of Interest</w:t>
      </w:r>
    </w:p>
    <w:p w14:paraId="2A781A05" w14:textId="1FE5F41B" w:rsidR="00125189" w:rsidRDefault="00125189" w:rsidP="00905FFF">
      <w:pPr>
        <w:ind w:firstLine="0"/>
        <w:rPr>
          <w:bCs/>
        </w:rPr>
      </w:pPr>
      <w:r w:rsidRPr="00125189">
        <w:rPr>
          <w:bCs/>
        </w:rPr>
        <w:t>The authors have no conflicts to disclose</w:t>
      </w:r>
      <w:r w:rsidR="002E4131">
        <w:rPr>
          <w:rFonts w:hint="eastAsia"/>
          <w:bCs/>
        </w:rPr>
        <w:t>.</w:t>
      </w:r>
    </w:p>
    <w:p w14:paraId="4E33F773" w14:textId="77777777" w:rsidR="00125189" w:rsidRDefault="00125189" w:rsidP="00905FFF">
      <w:pPr>
        <w:ind w:firstLine="0"/>
        <w:rPr>
          <w:bCs/>
        </w:rPr>
      </w:pPr>
    </w:p>
    <w:p w14:paraId="775E25D4" w14:textId="42425AD6" w:rsidR="00125189" w:rsidRPr="002E4131" w:rsidRDefault="00BF3F2D" w:rsidP="00905FFF">
      <w:pPr>
        <w:ind w:firstLine="0"/>
        <w:rPr>
          <w:b/>
        </w:rPr>
      </w:pPr>
      <w:r w:rsidRPr="002E4131">
        <w:rPr>
          <w:rFonts w:hint="eastAsia"/>
          <w:b/>
        </w:rPr>
        <w:lastRenderedPageBreak/>
        <w:t>Author Contributions</w:t>
      </w:r>
    </w:p>
    <w:p w14:paraId="4F459EC4" w14:textId="33043E35" w:rsidR="00BF3F2D" w:rsidRPr="00204F38" w:rsidRDefault="002E4131" w:rsidP="00905FFF">
      <w:pPr>
        <w:ind w:firstLine="0"/>
        <w:rPr>
          <w:bCs/>
        </w:rPr>
      </w:pPr>
      <w:r w:rsidRPr="00153361">
        <w:rPr>
          <w:rFonts w:hint="eastAsia"/>
          <w:b/>
        </w:rPr>
        <w:t>Xinhang Xu</w:t>
      </w:r>
      <w:r>
        <w:rPr>
          <w:rFonts w:hint="eastAsia"/>
          <w:bCs/>
        </w:rPr>
        <w:t>: Conceptualization(equal); Data curation(lead); Formal analysis(lead</w:t>
      </w:r>
      <w:r w:rsidR="00153361">
        <w:rPr>
          <w:bCs/>
        </w:rPr>
        <w:t xml:space="preserve">); </w:t>
      </w:r>
      <w:del w:id="67" w:author="Xinhang Xu" w:date="2025-09-28T01:16:00Z">
        <w:r w:rsidR="00153361" w:rsidDel="00225171">
          <w:rPr>
            <w:bCs/>
          </w:rPr>
          <w:delText>Mythology</w:delText>
        </w:r>
      </w:del>
      <w:ins w:id="68" w:author="Xinhang Xu" w:date="2025-09-28T01:16:00Z">
        <w:r w:rsidR="00225171">
          <w:rPr>
            <w:bCs/>
          </w:rPr>
          <w:t>Methodology</w:t>
        </w:r>
      </w:ins>
      <w:r>
        <w:rPr>
          <w:rFonts w:hint="eastAsia"/>
          <w:bCs/>
        </w:rPr>
        <w:t xml:space="preserve"> (equal</w:t>
      </w:r>
      <w:r w:rsidR="00153361">
        <w:rPr>
          <w:bCs/>
        </w:rPr>
        <w:t>); Validation</w:t>
      </w:r>
      <w:r>
        <w:rPr>
          <w:rFonts w:hint="eastAsia"/>
          <w:bCs/>
        </w:rPr>
        <w:t xml:space="preserve"> (lead); </w:t>
      </w:r>
      <w:r w:rsidR="004739CC">
        <w:rPr>
          <w:rFonts w:hint="eastAsia"/>
          <w:bCs/>
        </w:rPr>
        <w:t>Investigation</w:t>
      </w:r>
      <w:r w:rsidR="00334F66">
        <w:rPr>
          <w:rFonts w:hint="eastAsia"/>
          <w:bCs/>
        </w:rPr>
        <w:t xml:space="preserve"> (equal); </w:t>
      </w:r>
      <w:r>
        <w:rPr>
          <w:rFonts w:hint="eastAsia"/>
          <w:bCs/>
        </w:rPr>
        <w:t xml:space="preserve">Writing </w:t>
      </w:r>
      <w:r>
        <w:rPr>
          <w:bCs/>
        </w:rPr>
        <w:t>–</w:t>
      </w:r>
      <w:r>
        <w:rPr>
          <w:rFonts w:hint="eastAsia"/>
          <w:bCs/>
        </w:rPr>
        <w:t xml:space="preserve"> original draft (lead)</w:t>
      </w:r>
      <w:r w:rsidR="00334F66">
        <w:rPr>
          <w:rFonts w:hint="eastAsia"/>
          <w:bCs/>
        </w:rPr>
        <w:t>.</w:t>
      </w:r>
      <w:r w:rsidR="00153361">
        <w:rPr>
          <w:rFonts w:hint="eastAsia"/>
          <w:bCs/>
        </w:rPr>
        <w:t xml:space="preserve"> </w:t>
      </w:r>
      <w:r w:rsidR="00334F66">
        <w:rPr>
          <w:rFonts w:hint="eastAsia"/>
          <w:bCs/>
        </w:rPr>
        <w:t xml:space="preserve"> </w:t>
      </w:r>
      <w:r w:rsidR="00153361" w:rsidRPr="00153361">
        <w:rPr>
          <w:b/>
        </w:rPr>
        <w:t>Jon Dannenberg</w:t>
      </w:r>
      <w:r w:rsidR="00153361">
        <w:rPr>
          <w:b/>
        </w:rPr>
        <w:t>:</w:t>
      </w:r>
      <w:r w:rsidR="00153361">
        <w:rPr>
          <w:rFonts w:hint="eastAsia"/>
          <w:b/>
        </w:rPr>
        <w:t xml:space="preserve"> </w:t>
      </w:r>
      <w:r w:rsidR="00153361">
        <w:rPr>
          <w:rFonts w:hint="eastAsia"/>
          <w:bCs/>
        </w:rPr>
        <w:t xml:space="preserve">Conceptualization(equal); </w:t>
      </w:r>
      <w:del w:id="69" w:author="Xinhang Xu" w:date="2025-09-28T01:16:00Z">
        <w:r w:rsidR="00153361" w:rsidDel="00225171">
          <w:rPr>
            <w:bCs/>
          </w:rPr>
          <w:delText>Mythology</w:delText>
        </w:r>
      </w:del>
      <w:ins w:id="70" w:author="Xinhang Xu" w:date="2025-09-28T01:16:00Z">
        <w:r w:rsidR="00225171">
          <w:rPr>
            <w:bCs/>
          </w:rPr>
          <w:t>Methodology</w:t>
        </w:r>
      </w:ins>
      <w:r w:rsidR="00153361">
        <w:rPr>
          <w:rFonts w:hint="eastAsia"/>
          <w:bCs/>
        </w:rPr>
        <w:t xml:space="preserve"> (equal</w:t>
      </w:r>
      <w:r w:rsidR="00153361">
        <w:rPr>
          <w:bCs/>
        </w:rPr>
        <w:t>);</w:t>
      </w:r>
      <w:r w:rsidR="00153361">
        <w:rPr>
          <w:rFonts w:hint="eastAsia"/>
          <w:bCs/>
        </w:rPr>
        <w:t xml:space="preserve"> </w:t>
      </w:r>
      <w:r w:rsidR="004739CC">
        <w:rPr>
          <w:rFonts w:hint="eastAsia"/>
          <w:bCs/>
        </w:rPr>
        <w:t>Investigation</w:t>
      </w:r>
      <w:r w:rsidR="00153361">
        <w:rPr>
          <w:rFonts w:hint="eastAsia"/>
          <w:bCs/>
        </w:rPr>
        <w:t xml:space="preserve"> (equal); </w:t>
      </w:r>
      <w:r w:rsidR="00153361" w:rsidRPr="00153361">
        <w:rPr>
          <w:bCs/>
        </w:rPr>
        <w:t>Writing – review &amp; editing (equal).</w:t>
      </w:r>
      <w:r w:rsidR="00153361">
        <w:rPr>
          <w:rFonts w:hint="eastAsia"/>
          <w:bCs/>
        </w:rPr>
        <w:t xml:space="preserve"> </w:t>
      </w:r>
      <w:r w:rsidR="00153361" w:rsidRPr="00153361">
        <w:rPr>
          <w:b/>
        </w:rPr>
        <w:t>Calvin Domier</w:t>
      </w:r>
      <w:r w:rsidR="00153361">
        <w:rPr>
          <w:b/>
        </w:rPr>
        <w:t>:</w:t>
      </w:r>
      <w:r w:rsidR="00153361" w:rsidRPr="00153361">
        <w:rPr>
          <w:rFonts w:hint="eastAsia"/>
          <w:bCs/>
        </w:rPr>
        <w:t xml:space="preserve"> </w:t>
      </w:r>
      <w:r w:rsidR="00204F38">
        <w:rPr>
          <w:rFonts w:hint="eastAsia"/>
          <w:bCs/>
        </w:rPr>
        <w:t xml:space="preserve">Conceptualization(equal); </w:t>
      </w:r>
      <w:del w:id="71" w:author="Xinhang Xu" w:date="2025-09-28T01:16:00Z">
        <w:r w:rsidR="00204F38" w:rsidDel="00225171">
          <w:rPr>
            <w:bCs/>
          </w:rPr>
          <w:delText>Mythology</w:delText>
        </w:r>
        <w:r w:rsidR="00204F38" w:rsidDel="00225171">
          <w:rPr>
            <w:rFonts w:hint="eastAsia"/>
            <w:bCs/>
          </w:rPr>
          <w:delText xml:space="preserve"> </w:delText>
        </w:r>
      </w:del>
      <w:ins w:id="72" w:author="Xinhang Xu" w:date="2025-09-28T01:16:00Z">
        <w:r w:rsidR="00225171">
          <w:rPr>
            <w:bCs/>
          </w:rPr>
          <w:t>Methodology</w:t>
        </w:r>
        <w:r w:rsidR="00225171">
          <w:rPr>
            <w:rFonts w:hint="eastAsia"/>
            <w:bCs/>
          </w:rPr>
          <w:t xml:space="preserve"> </w:t>
        </w:r>
      </w:ins>
      <w:r w:rsidR="00204F38">
        <w:rPr>
          <w:rFonts w:hint="eastAsia"/>
          <w:bCs/>
        </w:rPr>
        <w:t>(equal</w:t>
      </w:r>
      <w:r w:rsidR="00204F38">
        <w:rPr>
          <w:bCs/>
        </w:rPr>
        <w:t>);</w:t>
      </w:r>
      <w:r w:rsidR="00204F38">
        <w:rPr>
          <w:rFonts w:hint="eastAsia"/>
          <w:bCs/>
        </w:rPr>
        <w:t xml:space="preserve"> </w:t>
      </w:r>
      <w:proofErr w:type="spellStart"/>
      <w:r w:rsidR="00204F38" w:rsidRPr="00204F38">
        <w:rPr>
          <w:b/>
          <w:sz w:val="24"/>
          <w:szCs w:val="24"/>
        </w:rPr>
        <w:t>Yilun</w:t>
      </w:r>
      <w:proofErr w:type="spellEnd"/>
      <w:r w:rsidR="00204F38" w:rsidRPr="00204F38">
        <w:rPr>
          <w:b/>
          <w:sz w:val="24"/>
          <w:szCs w:val="24"/>
        </w:rPr>
        <w:t xml:space="preserve"> Zhu</w:t>
      </w:r>
      <w:r w:rsidR="00204F38" w:rsidRPr="00204F38">
        <w:rPr>
          <w:bCs/>
          <w:sz w:val="24"/>
          <w:szCs w:val="24"/>
        </w:rPr>
        <w:t>:</w:t>
      </w:r>
      <w:r w:rsidR="00204F38" w:rsidRPr="00204F38">
        <w:rPr>
          <w:rFonts w:hint="eastAsia"/>
          <w:bCs/>
          <w:sz w:val="24"/>
          <w:szCs w:val="24"/>
        </w:rPr>
        <w:t xml:space="preserve"> </w:t>
      </w:r>
      <w:r w:rsidR="00204F38" w:rsidRPr="00153361">
        <w:rPr>
          <w:bCs/>
        </w:rPr>
        <w:t>Writing – review &amp; editing (equal)</w:t>
      </w:r>
      <w:r w:rsidR="00204F38">
        <w:rPr>
          <w:rFonts w:hint="eastAsia"/>
          <w:bCs/>
        </w:rPr>
        <w:t>;</w:t>
      </w:r>
      <w:r w:rsidR="00204F38" w:rsidRPr="00204F38">
        <w:t xml:space="preserve"> </w:t>
      </w:r>
      <w:r w:rsidR="00204F38" w:rsidRPr="00204F38">
        <w:rPr>
          <w:bCs/>
        </w:rPr>
        <w:t>Visualization (lead)</w:t>
      </w:r>
      <w:r w:rsidR="004739CC">
        <w:rPr>
          <w:rFonts w:hint="eastAsia"/>
          <w:bCs/>
        </w:rPr>
        <w:t xml:space="preserve">; </w:t>
      </w:r>
      <w:r w:rsidR="004739CC" w:rsidRPr="004739CC">
        <w:rPr>
          <w:bCs/>
        </w:rPr>
        <w:t>Funding acquisition</w:t>
      </w:r>
      <w:r w:rsidR="004739CC">
        <w:rPr>
          <w:rFonts w:hint="eastAsia"/>
          <w:bCs/>
        </w:rPr>
        <w:t>(equal)</w:t>
      </w:r>
      <w:r w:rsidR="00204F38">
        <w:rPr>
          <w:rFonts w:hint="eastAsia"/>
          <w:bCs/>
        </w:rPr>
        <w:t xml:space="preserve">. </w:t>
      </w:r>
      <w:proofErr w:type="spellStart"/>
      <w:r w:rsidR="00204F38" w:rsidRPr="00204F38">
        <w:rPr>
          <w:b/>
        </w:rPr>
        <w:t>Xiaoliang</w:t>
      </w:r>
      <w:proofErr w:type="spellEnd"/>
      <w:r w:rsidR="00204F38" w:rsidRPr="00204F38">
        <w:rPr>
          <w:b/>
        </w:rPr>
        <w:t xml:space="preserve"> Li</w:t>
      </w:r>
      <w:r w:rsidR="00204F38">
        <w:rPr>
          <w:rFonts w:hint="eastAsia"/>
          <w:bCs/>
        </w:rPr>
        <w:t>:</w:t>
      </w:r>
      <w:r w:rsidR="00204F38" w:rsidRPr="00204F38">
        <w:rPr>
          <w:bCs/>
        </w:rPr>
        <w:t xml:space="preserve"> </w:t>
      </w:r>
      <w:r w:rsidR="00204F38" w:rsidRPr="00153361">
        <w:rPr>
          <w:bCs/>
        </w:rPr>
        <w:t>Writing – review &amp; editing (equal)</w:t>
      </w:r>
      <w:r w:rsidR="00204F38">
        <w:rPr>
          <w:bCs/>
        </w:rPr>
        <w:t>.</w:t>
      </w:r>
      <w:r w:rsidR="00204F38">
        <w:rPr>
          <w:rFonts w:hint="eastAsia"/>
          <w:bCs/>
        </w:rPr>
        <w:t xml:space="preserve"> </w:t>
      </w:r>
      <w:r w:rsidR="00204F38" w:rsidRPr="00204F38">
        <w:rPr>
          <w:b/>
        </w:rPr>
        <w:t>Neville Luhmann, Jr.</w:t>
      </w:r>
      <w:r w:rsidR="00204F38" w:rsidRPr="00204F38">
        <w:rPr>
          <w:rFonts w:hint="eastAsia"/>
          <w:bCs/>
        </w:rPr>
        <w:t>:</w:t>
      </w:r>
      <w:r w:rsidR="00204F38" w:rsidRPr="00204F38">
        <w:rPr>
          <w:bCs/>
        </w:rPr>
        <w:t xml:space="preserve"> </w:t>
      </w:r>
      <w:r w:rsidR="00204F38" w:rsidRPr="00153361">
        <w:rPr>
          <w:bCs/>
        </w:rPr>
        <w:t>Writing – review &amp; editing (equal)</w:t>
      </w:r>
      <w:r w:rsidR="00204F38">
        <w:rPr>
          <w:rFonts w:hint="eastAsia"/>
          <w:bCs/>
        </w:rPr>
        <w:t>;</w:t>
      </w:r>
      <w:r w:rsidR="00204F38" w:rsidRPr="00204F38">
        <w:t xml:space="preserve"> </w:t>
      </w:r>
      <w:r w:rsidR="00204F38" w:rsidRPr="00204F38">
        <w:rPr>
          <w:bCs/>
        </w:rPr>
        <w:t>Supervision (equal)</w:t>
      </w:r>
      <w:r w:rsidR="004739CC">
        <w:rPr>
          <w:rFonts w:hint="eastAsia"/>
          <w:bCs/>
        </w:rPr>
        <w:t>;</w:t>
      </w:r>
      <w:r w:rsidR="004739CC" w:rsidRPr="004739CC">
        <w:t xml:space="preserve"> </w:t>
      </w:r>
      <w:r w:rsidR="004739CC" w:rsidRPr="004739CC">
        <w:rPr>
          <w:bCs/>
        </w:rPr>
        <w:t>Funding acquisition</w:t>
      </w:r>
      <w:r w:rsidR="004739CC">
        <w:rPr>
          <w:rFonts w:hint="eastAsia"/>
          <w:bCs/>
        </w:rPr>
        <w:t xml:space="preserve"> (equal)</w:t>
      </w:r>
      <w:r w:rsidR="00204F38">
        <w:rPr>
          <w:rFonts w:hint="eastAsia"/>
          <w:bCs/>
        </w:rPr>
        <w:t xml:space="preserve">. </w:t>
      </w:r>
      <w:r w:rsidR="00204F38" w:rsidRPr="00204F38">
        <w:rPr>
          <w:b/>
        </w:rPr>
        <w:t>Yang Ren</w:t>
      </w:r>
      <w:r w:rsidR="00204F38">
        <w:rPr>
          <w:rFonts w:hint="eastAsia"/>
          <w:b/>
        </w:rPr>
        <w:t xml:space="preserve">: </w:t>
      </w:r>
      <w:r w:rsidR="00204F38" w:rsidRPr="00153361">
        <w:rPr>
          <w:bCs/>
        </w:rPr>
        <w:t>Writing – review &amp; editing (equal)</w:t>
      </w:r>
      <w:r w:rsidR="00204F38">
        <w:rPr>
          <w:bCs/>
        </w:rPr>
        <w:t>.</w:t>
      </w:r>
    </w:p>
    <w:p w14:paraId="73B95BF8" w14:textId="31B0E5B5" w:rsidR="0020459E" w:rsidRPr="00153361" w:rsidRDefault="0020459E" w:rsidP="00905FFF">
      <w:pPr>
        <w:ind w:firstLine="0"/>
        <w:rPr>
          <w:bCs/>
        </w:rPr>
      </w:pPr>
    </w:p>
    <w:p w14:paraId="15674ABB" w14:textId="39EA59E0" w:rsidR="0020459E" w:rsidRDefault="009E1CCD" w:rsidP="00905FFF">
      <w:pPr>
        <w:ind w:firstLine="0"/>
        <w:rPr>
          <w:b/>
        </w:rPr>
      </w:pPr>
      <w:r w:rsidRPr="009E1CCD">
        <w:rPr>
          <w:b/>
        </w:rPr>
        <w:t>DATA AVAILABILITY</w:t>
      </w:r>
    </w:p>
    <w:p w14:paraId="3AB82808" w14:textId="3C020301" w:rsidR="009E1CCD" w:rsidRDefault="009E1CCD" w:rsidP="009E1CCD">
      <w:pPr>
        <w:ind w:firstLine="0"/>
        <w:rPr>
          <w:bCs/>
        </w:rPr>
      </w:pPr>
      <w:r>
        <w:rPr>
          <w:rFonts w:hint="eastAsia"/>
          <w:b/>
        </w:rPr>
        <w:t xml:space="preserve">     </w:t>
      </w:r>
      <w:r w:rsidRPr="009E1CCD">
        <w:rPr>
          <w:rFonts w:hint="eastAsia"/>
          <w:bCs/>
        </w:rPr>
        <w:t xml:space="preserve"> </w:t>
      </w:r>
      <w:r w:rsidRPr="009E1CCD">
        <w:rPr>
          <w:bCs/>
        </w:rPr>
        <w:t>The data that support the findings of this study are available</w:t>
      </w:r>
      <w:r>
        <w:rPr>
          <w:rFonts w:hint="eastAsia"/>
          <w:bCs/>
        </w:rPr>
        <w:t xml:space="preserve"> </w:t>
      </w:r>
      <w:r w:rsidRPr="009E1CCD">
        <w:rPr>
          <w:bCs/>
        </w:rPr>
        <w:t>from the corresponding author upon reasonable request.</w:t>
      </w:r>
    </w:p>
    <w:p w14:paraId="3100F570" w14:textId="77777777" w:rsidR="009E1CCD" w:rsidRPr="009E1CCD" w:rsidRDefault="009E1CCD" w:rsidP="009E1CCD">
      <w:pPr>
        <w:ind w:firstLine="0"/>
        <w:rPr>
          <w:bCs/>
        </w:rPr>
      </w:pPr>
    </w:p>
    <w:p w14:paraId="052179C5" w14:textId="485FA994" w:rsidR="005732BF" w:rsidRPr="00905FFF" w:rsidRDefault="000E00B5" w:rsidP="00905FFF">
      <w:pPr>
        <w:ind w:firstLine="0"/>
        <w:rPr>
          <w:b/>
        </w:rPr>
      </w:pPr>
      <w:r w:rsidRPr="00905FFF">
        <w:rPr>
          <w:b/>
        </w:rPr>
        <w:t>R</w:t>
      </w:r>
      <w:r w:rsidR="009E1CCD">
        <w:rPr>
          <w:rFonts w:hint="eastAsia"/>
          <w:b/>
        </w:rPr>
        <w:t>EFERENCES</w:t>
      </w:r>
    </w:p>
    <w:p w14:paraId="4BA50A45" w14:textId="77777777" w:rsidR="00B8550B" w:rsidRPr="00B8550B" w:rsidRDefault="005732BF" w:rsidP="00094FAA">
      <w:pPr>
        <w:pStyle w:val="EndNoteBibliography"/>
        <w:spacing w:after="240"/>
        <w:ind w:left="550" w:hangingChars="250" w:hanging="550"/>
        <w:jc w:val="left"/>
        <w:pPrChange w:id="73" w:author="Xinhang Xu [2]" w:date="2025-09-28T02:23:00Z" w16du:dateUtc="2025-09-28T09:23:00Z">
          <w:pPr>
            <w:pStyle w:val="EndNoteBibliography"/>
            <w:spacing w:after="240"/>
          </w:pPr>
        </w:pPrChange>
      </w:pPr>
      <w:r w:rsidRPr="000E00B5">
        <w:fldChar w:fldCharType="begin"/>
      </w:r>
      <w:r w:rsidRPr="000E00B5">
        <w:instrText xml:space="preserve"> ADDIN EN.REFLIST </w:instrText>
      </w:r>
      <w:r w:rsidRPr="000E00B5">
        <w:fldChar w:fldCharType="separate"/>
      </w:r>
      <w:bookmarkStart w:id="74" w:name="_ENREF_1"/>
      <w:r w:rsidR="00B8550B" w:rsidRPr="00B8550B">
        <w:t>1.</w:t>
      </w:r>
      <w:r w:rsidR="00B8550B" w:rsidRPr="00B8550B">
        <w:tab/>
        <w:t>P. Sun, Y. Ren, W. Wang, X. Han, H. Liu, Y. Li, G. Li, Y. Wang, B. Hao and Y. Zhu, "</w:t>
      </w:r>
      <w:r w:rsidR="00B8550B" w:rsidRPr="00B8550B">
        <w:rPr>
          <w:i/>
        </w:rPr>
        <w:t>On the Role of Ion Temperature Gradient Turbulence in Driving Ion Thermal Transport in Neutral Beam Injection-Heated L-mode Plasmas in a Superconducting Tokamak</w:t>
      </w:r>
      <w:r w:rsidR="00B8550B" w:rsidRPr="00B8550B">
        <w:t>", Nuclear Fusion,  (2025).</w:t>
      </w:r>
      <w:bookmarkEnd w:id="74"/>
    </w:p>
    <w:p w14:paraId="163465A5" w14:textId="77777777" w:rsidR="00B8550B" w:rsidRPr="00B8550B" w:rsidRDefault="00B8550B" w:rsidP="00094FAA">
      <w:pPr>
        <w:pStyle w:val="EndNoteBibliography"/>
        <w:spacing w:after="240"/>
        <w:ind w:left="550" w:hangingChars="250" w:hanging="550"/>
        <w:jc w:val="left"/>
        <w:pPrChange w:id="75" w:author="Xinhang Xu [2]" w:date="2025-09-28T02:23:00Z" w16du:dateUtc="2025-09-28T09:23:00Z">
          <w:pPr>
            <w:pStyle w:val="EndNoteBibliography"/>
            <w:spacing w:after="240"/>
          </w:pPr>
        </w:pPrChange>
      </w:pPr>
      <w:bookmarkStart w:id="76" w:name="_ENREF_2"/>
      <w:r w:rsidRPr="00B8550B">
        <w:t>2.</w:t>
      </w:r>
      <w:r w:rsidRPr="00B8550B">
        <w:tab/>
        <w:t>Y. Chen, P.-J. Chen, R. Hu, Y. Zhu, J.-H. Yu, A.-V. Pham, O. Momeni, C. Domier, J. Dannenberg and X. Li, "</w:t>
      </w:r>
      <w:r w:rsidRPr="00B8550B">
        <w:rPr>
          <w:i/>
        </w:rPr>
        <w:t>Frontier system-on-chip (SoC) technology for microwave diagnostics</w:t>
      </w:r>
      <w:r w:rsidRPr="00B8550B">
        <w:t>", Review of Scientific Instruments  95  (9),  (2024).</w:t>
      </w:r>
      <w:bookmarkEnd w:id="76"/>
    </w:p>
    <w:p w14:paraId="476DD1DE" w14:textId="77777777" w:rsidR="00B8550B" w:rsidRPr="00B8550B" w:rsidRDefault="00B8550B" w:rsidP="00094FAA">
      <w:pPr>
        <w:pStyle w:val="EndNoteBibliography"/>
        <w:spacing w:after="240"/>
        <w:ind w:left="550" w:hangingChars="250" w:hanging="550"/>
        <w:jc w:val="left"/>
        <w:pPrChange w:id="77" w:author="Xinhang Xu [2]" w:date="2025-09-28T02:23:00Z" w16du:dateUtc="2025-09-28T09:23:00Z">
          <w:pPr>
            <w:pStyle w:val="EndNoteBibliography"/>
            <w:spacing w:after="240"/>
          </w:pPr>
        </w:pPrChange>
      </w:pPr>
      <w:bookmarkStart w:id="78" w:name="_ENREF_3"/>
      <w:r w:rsidRPr="00B8550B">
        <w:t>3.</w:t>
      </w:r>
      <w:r w:rsidRPr="00B8550B">
        <w:tab/>
        <w:t>M. Ono, S. Kaye, Y.-K. Peng, G. Barnes, W. Blanchard, M. Carter, J. Chrzanowski, L. Dudek, R. Ewig and D. Gates, "</w:t>
      </w:r>
      <w:r w:rsidRPr="00B8550B">
        <w:rPr>
          <w:i/>
        </w:rPr>
        <w:t>Exploration of spherical torus physics in the NSTX device</w:t>
      </w:r>
      <w:r w:rsidRPr="00B8550B">
        <w:t>", Nuclear Fusion  40  (3Y), 557  (2000).</w:t>
      </w:r>
      <w:bookmarkEnd w:id="78"/>
    </w:p>
    <w:p w14:paraId="40EAD21E" w14:textId="77777777" w:rsidR="00B8550B" w:rsidRPr="00B8550B" w:rsidRDefault="00B8550B" w:rsidP="00094FAA">
      <w:pPr>
        <w:pStyle w:val="EndNoteBibliography"/>
        <w:spacing w:after="240"/>
        <w:ind w:left="550" w:hangingChars="250" w:hanging="550"/>
        <w:jc w:val="left"/>
        <w:pPrChange w:id="79" w:author="Xinhang Xu [2]" w:date="2025-09-28T02:23:00Z" w16du:dateUtc="2025-09-28T09:23:00Z">
          <w:pPr>
            <w:pStyle w:val="EndNoteBibliography"/>
            <w:spacing w:after="240"/>
          </w:pPr>
        </w:pPrChange>
      </w:pPr>
      <w:bookmarkStart w:id="80" w:name="_ENREF_4"/>
      <w:r w:rsidRPr="00B8550B">
        <w:t>4.</w:t>
      </w:r>
      <w:r w:rsidRPr="00B8550B">
        <w:tab/>
        <w:t>S. Kaye, F. Levinton, D. Stutman, K. Tritz, H. Yuh, M. Bell, R. Bell, C. Domier, D. Gates and W. Horton, "</w:t>
      </w:r>
      <w:r w:rsidRPr="00B8550B">
        <w:rPr>
          <w:i/>
        </w:rPr>
        <w:t>Confinement and local transport in the National Spherical Torus Experiment (NSTX)</w:t>
      </w:r>
      <w:r w:rsidRPr="00B8550B">
        <w:t>", Nuclear Fusion  47  (7), 499  (2007).</w:t>
      </w:r>
      <w:bookmarkEnd w:id="80"/>
    </w:p>
    <w:p w14:paraId="54A067E5" w14:textId="77777777" w:rsidR="00B8550B" w:rsidRPr="00B8550B" w:rsidRDefault="00B8550B" w:rsidP="00094FAA">
      <w:pPr>
        <w:pStyle w:val="EndNoteBibliography"/>
        <w:spacing w:after="240"/>
        <w:ind w:left="550" w:hangingChars="250" w:hanging="550"/>
        <w:jc w:val="left"/>
        <w:pPrChange w:id="81" w:author="Xinhang Xu [2]" w:date="2025-09-28T02:23:00Z" w16du:dateUtc="2025-09-28T09:23:00Z">
          <w:pPr>
            <w:pStyle w:val="EndNoteBibliography"/>
            <w:spacing w:after="240"/>
          </w:pPr>
        </w:pPrChange>
      </w:pPr>
      <w:bookmarkStart w:id="82" w:name="_ENREF_5"/>
      <w:r w:rsidRPr="00B8550B">
        <w:t>5.</w:t>
      </w:r>
      <w:r w:rsidRPr="00B8550B">
        <w:tab/>
        <w:t>Y. Ren, E. Belova, N. Gorelenkov, W. Guttenfelder, S. Kaye, E. Mazzucato, J. Peterson, D. Smith, D. Stutman and K. Tritz, "</w:t>
      </w:r>
      <w:r w:rsidRPr="00B8550B">
        <w:rPr>
          <w:i/>
        </w:rPr>
        <w:t>Recent progress in understanding electron thermal transport in NSTX</w:t>
      </w:r>
      <w:r w:rsidRPr="00B8550B">
        <w:t>", Nuclear Fusion  57  (7), 072002  (2017).</w:t>
      </w:r>
      <w:bookmarkEnd w:id="82"/>
    </w:p>
    <w:p w14:paraId="0294DE3D" w14:textId="77777777" w:rsidR="00B8550B" w:rsidRPr="00B8550B" w:rsidRDefault="00B8550B" w:rsidP="00094FAA">
      <w:pPr>
        <w:pStyle w:val="EndNoteBibliography"/>
        <w:spacing w:after="240"/>
        <w:ind w:left="550" w:hangingChars="250" w:hanging="550"/>
        <w:jc w:val="left"/>
        <w:pPrChange w:id="83" w:author="Xinhang Xu [2]" w:date="2025-09-28T02:23:00Z" w16du:dateUtc="2025-09-28T09:23:00Z">
          <w:pPr>
            <w:pStyle w:val="EndNoteBibliography"/>
            <w:spacing w:after="240"/>
          </w:pPr>
        </w:pPrChange>
      </w:pPr>
      <w:bookmarkStart w:id="84" w:name="_ENREF_6"/>
      <w:r w:rsidRPr="00B8550B">
        <w:t>6.</w:t>
      </w:r>
      <w:r w:rsidRPr="00B8550B">
        <w:tab/>
        <w:t>G. Yu, G. Kramer, Y. Zhu, X. Li, Y. Wang, A. Diallo, Y. Ren, J. Yu, Y. Chen and X. Liu, "</w:t>
      </w:r>
      <w:r w:rsidRPr="00B8550B">
        <w:rPr>
          <w:i/>
        </w:rPr>
        <w:t>Noise suppression for MHD characterization with electron cyclotron emission imaging 1D technique</w:t>
      </w:r>
      <w:r w:rsidRPr="00B8550B">
        <w:t>", Plasma Physics and Controlled Fusion  63  (5), 055001  (2021).</w:t>
      </w:r>
      <w:bookmarkEnd w:id="84"/>
    </w:p>
    <w:p w14:paraId="47649434" w14:textId="77777777" w:rsidR="00B8550B" w:rsidRPr="00B8550B" w:rsidRDefault="00B8550B" w:rsidP="00094FAA">
      <w:pPr>
        <w:pStyle w:val="EndNoteBibliography"/>
        <w:spacing w:after="240"/>
        <w:ind w:left="550" w:hangingChars="250" w:hanging="550"/>
        <w:jc w:val="left"/>
        <w:pPrChange w:id="85" w:author="Xinhang Xu [2]" w:date="2025-09-28T02:23:00Z" w16du:dateUtc="2025-09-28T09:23:00Z">
          <w:pPr>
            <w:pStyle w:val="EndNoteBibliography"/>
            <w:spacing w:after="240"/>
          </w:pPr>
        </w:pPrChange>
      </w:pPr>
      <w:bookmarkStart w:id="86" w:name="_ENREF_7"/>
      <w:r w:rsidRPr="00B8550B">
        <w:t>7.</w:t>
      </w:r>
      <w:r w:rsidRPr="00B8550B">
        <w:tab/>
        <w:t>G. Yu, G. Kramer, Y. Zhu, M. Austin, S. Denk, M.-G. Yoo, X. Li, B. Zhao, R. Xie and Z. Li, "</w:t>
      </w:r>
      <w:r w:rsidRPr="00B8550B">
        <w:rPr>
          <w:i/>
        </w:rPr>
        <w:t>Modelling of the electron cyclotron emission burst from a laboratory tokamak plasma with loss-cone maser instability</w:t>
      </w:r>
      <w:r w:rsidRPr="00B8550B">
        <w:t>", Journal of Plasma Physics  90  (6), 985900601  (2024).</w:t>
      </w:r>
      <w:bookmarkEnd w:id="86"/>
    </w:p>
    <w:p w14:paraId="3A1E729C" w14:textId="77777777" w:rsidR="00B8550B" w:rsidRPr="00B8550B" w:rsidRDefault="00B8550B" w:rsidP="00094FAA">
      <w:pPr>
        <w:pStyle w:val="EndNoteBibliography"/>
        <w:spacing w:after="240"/>
        <w:ind w:left="550" w:hangingChars="250" w:hanging="550"/>
        <w:jc w:val="left"/>
        <w:pPrChange w:id="87" w:author="Xinhang Xu [2]" w:date="2025-09-28T02:23:00Z" w16du:dateUtc="2025-09-28T09:23:00Z">
          <w:pPr>
            <w:pStyle w:val="EndNoteBibliography"/>
            <w:spacing w:after="240"/>
          </w:pPr>
        </w:pPrChange>
      </w:pPr>
      <w:bookmarkStart w:id="88" w:name="_ENREF_8"/>
      <w:r w:rsidRPr="00B8550B">
        <w:t>8.</w:t>
      </w:r>
      <w:r w:rsidRPr="00B8550B">
        <w:tab/>
        <w:t>F. Jenko, W. Dorland, M. Kotschenreuther and B. Rogers, "</w:t>
      </w:r>
      <w:r w:rsidRPr="00B8550B">
        <w:rPr>
          <w:i/>
        </w:rPr>
        <w:t>Electron temperature gradient driven turbulence</w:t>
      </w:r>
      <w:r w:rsidRPr="00B8550B">
        <w:t>", Physics of plasmas  7  (5), 1904-1910  (2000).</w:t>
      </w:r>
      <w:bookmarkEnd w:id="88"/>
    </w:p>
    <w:p w14:paraId="7EA14DAB" w14:textId="77777777" w:rsidR="00B8550B" w:rsidRPr="00B8550B" w:rsidRDefault="00B8550B" w:rsidP="00094FAA">
      <w:pPr>
        <w:pStyle w:val="EndNoteBibliography"/>
        <w:spacing w:after="240"/>
        <w:ind w:left="550" w:hangingChars="250" w:hanging="550"/>
        <w:jc w:val="left"/>
        <w:pPrChange w:id="89" w:author="Xinhang Xu [2]" w:date="2025-09-28T02:23:00Z" w16du:dateUtc="2025-09-28T09:23:00Z">
          <w:pPr>
            <w:pStyle w:val="EndNoteBibliography"/>
            <w:spacing w:after="240"/>
          </w:pPr>
        </w:pPrChange>
      </w:pPr>
      <w:bookmarkStart w:id="90" w:name="_ENREF_9"/>
      <w:r w:rsidRPr="00B8550B">
        <w:lastRenderedPageBreak/>
        <w:t>9.</w:t>
      </w:r>
      <w:r w:rsidRPr="00B8550B">
        <w:tab/>
        <w:t>W. Dorland, F. Jenko, M. Kotschenreuther and B. Rogers, "</w:t>
      </w:r>
      <w:r w:rsidRPr="00B8550B">
        <w:rPr>
          <w:i/>
        </w:rPr>
        <w:t>Electron temperature gradient turbulence</w:t>
      </w:r>
      <w:r w:rsidRPr="00B8550B">
        <w:t>", Physical review letters  85  (26), 5579  (2000).</w:t>
      </w:r>
      <w:bookmarkEnd w:id="90"/>
    </w:p>
    <w:p w14:paraId="2BA0760F" w14:textId="77777777" w:rsidR="00B8550B" w:rsidRPr="00B8550B" w:rsidRDefault="00B8550B" w:rsidP="00094FAA">
      <w:pPr>
        <w:pStyle w:val="EndNoteBibliography"/>
        <w:spacing w:after="240"/>
        <w:ind w:left="550" w:hangingChars="250" w:hanging="550"/>
        <w:jc w:val="left"/>
        <w:pPrChange w:id="91" w:author="Xinhang Xu [2]" w:date="2025-09-28T02:23:00Z" w16du:dateUtc="2025-09-28T09:23:00Z">
          <w:pPr>
            <w:pStyle w:val="EndNoteBibliography"/>
            <w:spacing w:after="240"/>
          </w:pPr>
        </w:pPrChange>
      </w:pPr>
      <w:bookmarkStart w:id="92" w:name="_ENREF_10"/>
      <w:r w:rsidRPr="00B8550B">
        <w:t>10.</w:t>
      </w:r>
      <w:r w:rsidRPr="00B8550B">
        <w:tab/>
        <w:t>J. Menard, L. Bromberg, T. Brown, T. Burgess, D. Dix, L. El-Guebaly, T. Gerrity, R. J. Goldston, R. Hawryluk and R. Kastner, "</w:t>
      </w:r>
      <w:r w:rsidRPr="00B8550B">
        <w:rPr>
          <w:i/>
        </w:rPr>
        <w:t>Prospects for pilot plants based on the tokamak, spherical tokamak and stellarator</w:t>
      </w:r>
      <w:r w:rsidRPr="00B8550B">
        <w:t>", Nuclear Fusion  51  (10), 103014  (2011).</w:t>
      </w:r>
      <w:bookmarkEnd w:id="92"/>
    </w:p>
    <w:p w14:paraId="489D7AFD" w14:textId="77777777" w:rsidR="00B8550B" w:rsidRPr="00B8550B" w:rsidRDefault="00B8550B" w:rsidP="00094FAA">
      <w:pPr>
        <w:pStyle w:val="EndNoteBibliography"/>
        <w:spacing w:after="240"/>
        <w:ind w:left="550" w:hangingChars="250" w:hanging="550"/>
        <w:jc w:val="left"/>
        <w:pPrChange w:id="93" w:author="Xinhang Xu [2]" w:date="2025-09-28T02:23:00Z" w16du:dateUtc="2025-09-28T09:23:00Z">
          <w:pPr>
            <w:pStyle w:val="EndNoteBibliography"/>
            <w:spacing w:after="240"/>
          </w:pPr>
        </w:pPrChange>
      </w:pPr>
      <w:bookmarkStart w:id="94" w:name="_ENREF_11"/>
      <w:r w:rsidRPr="00B8550B">
        <w:t>11.</w:t>
      </w:r>
      <w:r w:rsidRPr="00B8550B">
        <w:tab/>
        <w:t>M. Valovič, R. Akers, M. De Bock, J. McCone, L. Garzotti, C. Michael, G. Naylor, A. Patel, C. Roach and R. Scannell, "</w:t>
      </w:r>
      <w:r w:rsidRPr="00B8550B">
        <w:rPr>
          <w:i/>
        </w:rPr>
        <w:t>Collisionality and safety factor scalings of H-mode energy transport in the MAST spherical tokamak</w:t>
      </w:r>
      <w:r w:rsidRPr="00B8550B">
        <w:t>", Nuclear Fusion  51  (7), 073045  (2011).</w:t>
      </w:r>
      <w:bookmarkEnd w:id="94"/>
    </w:p>
    <w:p w14:paraId="7F20D78A" w14:textId="470E22A1" w:rsidR="00B8550B" w:rsidRPr="00094FAA" w:rsidRDefault="00B8550B" w:rsidP="00094FAA">
      <w:pPr>
        <w:pStyle w:val="EndNoteBibliography"/>
        <w:ind w:left="550" w:hangingChars="250" w:hanging="550"/>
        <w:jc w:val="left"/>
        <w:rPr>
          <w:i/>
        </w:rPr>
        <w:pPrChange w:id="95" w:author="Xinhang Xu [2]" w:date="2025-09-28T02:23:00Z" w16du:dateUtc="2025-09-28T09:23:00Z">
          <w:pPr>
            <w:pStyle w:val="EndNoteBibliography"/>
            <w:spacing w:after="240"/>
          </w:pPr>
        </w:pPrChange>
      </w:pPr>
      <w:bookmarkStart w:id="96" w:name="_ENREF_12"/>
      <w:r w:rsidRPr="00B8550B">
        <w:t>12.</w:t>
      </w:r>
      <w:r w:rsidRPr="00B8550B">
        <w:tab/>
        <w:t>C. W. Domier, J. Dannenberg, Y. Zhu, X. Liu, J. R. Sirigiri, Y. Ren, B. Stratton and N. J. r. Luhmann, "</w:t>
      </w:r>
      <w:r w:rsidRPr="00B8550B">
        <w:rPr>
          <w:i/>
        </w:rPr>
        <w:t>A poloidal high</w:t>
      </w:r>
      <w:del w:id="97" w:author="Xinhang Xu [2]" w:date="2025-09-28T02:23:00Z" w16du:dateUtc="2025-09-28T09:23:00Z">
        <w:r w:rsidRPr="00B8550B" w:rsidDel="00094FAA">
          <w:rPr>
            <w:i/>
          </w:rPr>
          <w:delText>-</w:delText>
        </w:r>
      </w:del>
      <w:r w:rsidRPr="00B8550B">
        <w:rPr>
          <w:i/>
        </w:rPr>
        <w:t>scattering system for NSTX-U</w:t>
      </w:r>
      <w:r w:rsidRPr="00B8550B">
        <w:t>", Journal of Instrumentation  17  (1),  (2022).</w:t>
      </w:r>
      <w:bookmarkEnd w:id="96"/>
    </w:p>
    <w:p w14:paraId="181C556C" w14:textId="77777777" w:rsidR="00B8550B" w:rsidRPr="00B8550B" w:rsidRDefault="00B8550B" w:rsidP="00094FAA">
      <w:pPr>
        <w:pStyle w:val="EndNoteBibliography"/>
        <w:spacing w:after="240"/>
        <w:ind w:left="550" w:hangingChars="250" w:hanging="550"/>
        <w:jc w:val="left"/>
        <w:pPrChange w:id="98" w:author="Xinhang Xu [2]" w:date="2025-09-28T02:23:00Z" w16du:dateUtc="2025-09-28T09:23:00Z">
          <w:pPr>
            <w:pStyle w:val="EndNoteBibliography"/>
            <w:spacing w:after="240"/>
          </w:pPr>
        </w:pPrChange>
      </w:pPr>
      <w:bookmarkStart w:id="99" w:name="_ENREF_13"/>
      <w:r w:rsidRPr="00B8550B">
        <w:t>13.</w:t>
      </w:r>
      <w:r w:rsidRPr="00B8550B">
        <w:tab/>
        <w:t>R. Barchfeld, C. Domier, Y. Ren, R. Ellis, P. Riemenschneider, N. Allen, R. Kaita, B. Stratton, J. Dannenberg and Y. Zhu, "</w:t>
      </w:r>
      <w:r w:rsidRPr="00B8550B">
        <w:rPr>
          <w:i/>
        </w:rPr>
        <w:t>The high-k poloidal scattering system for NSTX-U</w:t>
      </w:r>
      <w:r w:rsidRPr="00B8550B">
        <w:t>", Review of Scientific Instruments  89  (10),  (2018).</w:t>
      </w:r>
      <w:bookmarkEnd w:id="99"/>
    </w:p>
    <w:p w14:paraId="6C3BF685" w14:textId="77777777" w:rsidR="00B8550B" w:rsidRPr="00B8550B" w:rsidRDefault="00B8550B" w:rsidP="00094FAA">
      <w:pPr>
        <w:pStyle w:val="EndNoteBibliography"/>
        <w:spacing w:after="240"/>
        <w:ind w:left="550" w:hangingChars="250" w:hanging="550"/>
        <w:jc w:val="left"/>
        <w:pPrChange w:id="100" w:author="Xinhang Xu [2]" w:date="2025-09-28T02:23:00Z" w16du:dateUtc="2025-09-28T09:23:00Z">
          <w:pPr>
            <w:pStyle w:val="EndNoteBibliography"/>
            <w:spacing w:after="240"/>
          </w:pPr>
        </w:pPrChange>
      </w:pPr>
      <w:bookmarkStart w:id="101" w:name="_ENREF_14"/>
      <w:r w:rsidRPr="00B8550B">
        <w:t>14.</w:t>
      </w:r>
      <w:r w:rsidRPr="00B8550B">
        <w:tab/>
        <w:t>X. Z. Liu, Y. Ren, Y. L. Zhu and N. J. r. Luhmann, "</w:t>
      </w:r>
      <w:r w:rsidRPr="00B8550B">
        <w:rPr>
          <w:i/>
        </w:rPr>
        <w:t>Quasi-optical beam tracing module development for millimeter-wave high-wavenumber collective scattering on the NSTX-U and EAST tokamaks</w:t>
      </w:r>
      <w:r w:rsidRPr="00B8550B">
        <w:t>", Fusion Engineering and Design  212,  (2025).</w:t>
      </w:r>
      <w:bookmarkEnd w:id="101"/>
    </w:p>
    <w:p w14:paraId="0130F62A" w14:textId="77777777" w:rsidR="00B8550B" w:rsidRPr="00B8550B" w:rsidRDefault="00B8550B" w:rsidP="00094FAA">
      <w:pPr>
        <w:pStyle w:val="EndNoteBibliography"/>
        <w:spacing w:after="240"/>
        <w:ind w:left="550" w:hangingChars="250" w:hanging="550"/>
        <w:jc w:val="left"/>
        <w:pPrChange w:id="102" w:author="Xinhang Xu [2]" w:date="2025-09-28T02:23:00Z" w16du:dateUtc="2025-09-28T09:23:00Z">
          <w:pPr>
            <w:pStyle w:val="EndNoteBibliography"/>
            <w:spacing w:after="240"/>
          </w:pPr>
        </w:pPrChange>
      </w:pPr>
      <w:bookmarkStart w:id="103" w:name="_ENREF_15"/>
      <w:r w:rsidRPr="00B8550B">
        <w:t>15.</w:t>
      </w:r>
      <w:r w:rsidRPr="00B8550B">
        <w:tab/>
        <w:t>P. J. Sun, X. Z. Liu, Y. Ren, G. S. Xu, R. Chen, J. Qian, X. L. Li, C. Domier, J. Dannenberg, K. Yao, Y. L. Zhu and N. J. r. Luhmann, "</w:t>
      </w:r>
      <w:r w:rsidRPr="00B8550B">
        <w:rPr>
          <w:i/>
        </w:rPr>
        <w:t>Millimeter-wave high-wavenumber scattering diagnostic developments on EAST and NSTX-U</w:t>
      </w:r>
      <w:r w:rsidRPr="00B8550B">
        <w:t>", Review of Scientific Instruments  95  (8),  (2024).</w:t>
      </w:r>
      <w:bookmarkEnd w:id="103"/>
    </w:p>
    <w:p w14:paraId="28C7363D" w14:textId="77777777" w:rsidR="00B8550B" w:rsidRPr="00B8550B" w:rsidRDefault="00B8550B" w:rsidP="00094FAA">
      <w:pPr>
        <w:pStyle w:val="EndNoteBibliography"/>
        <w:spacing w:after="240"/>
        <w:ind w:left="550" w:hangingChars="250" w:hanging="550"/>
        <w:jc w:val="left"/>
        <w:pPrChange w:id="104" w:author="Xinhang Xu [2]" w:date="2025-09-28T02:23:00Z" w16du:dateUtc="2025-09-28T09:23:00Z">
          <w:pPr>
            <w:pStyle w:val="EndNoteBibliography"/>
            <w:spacing w:after="240"/>
          </w:pPr>
        </w:pPrChange>
      </w:pPr>
      <w:bookmarkStart w:id="105" w:name="_ENREF_16"/>
      <w:r w:rsidRPr="00B8550B">
        <w:t>16.</w:t>
      </w:r>
      <w:r w:rsidRPr="00B8550B">
        <w:tab/>
        <w:t>X. L. Li, Y. Liu, G. Xu, T. Zhou and Y. Zhu, "</w:t>
      </w:r>
      <w:r w:rsidRPr="00B8550B">
        <w:rPr>
          <w:i/>
        </w:rPr>
        <w:t>Design and characterization of a single-channel microwave interferometer for the Helicon Physics Prototype eXperiment</w:t>
      </w:r>
      <w:r w:rsidRPr="00B8550B">
        <w:t>", Fusion Engineering and Design  172, 112914  (2021).</w:t>
      </w:r>
      <w:bookmarkEnd w:id="105"/>
    </w:p>
    <w:p w14:paraId="3DC62512" w14:textId="77777777" w:rsidR="00B8550B" w:rsidRPr="00B8550B" w:rsidRDefault="00B8550B" w:rsidP="00094FAA">
      <w:pPr>
        <w:pStyle w:val="EndNoteBibliography"/>
        <w:spacing w:after="240"/>
        <w:ind w:left="550" w:hangingChars="250" w:hanging="550"/>
        <w:jc w:val="left"/>
        <w:pPrChange w:id="106" w:author="Xinhang Xu [2]" w:date="2025-09-28T02:23:00Z" w16du:dateUtc="2025-09-28T09:23:00Z">
          <w:pPr>
            <w:pStyle w:val="EndNoteBibliography"/>
            <w:spacing w:after="240"/>
          </w:pPr>
        </w:pPrChange>
      </w:pPr>
      <w:bookmarkStart w:id="107" w:name="_ENREF_17"/>
      <w:r w:rsidRPr="00B8550B">
        <w:t>17.</w:t>
      </w:r>
      <w:r w:rsidRPr="00B8550B">
        <w:tab/>
        <w:t>X. L. Li, R. Chen, G. S. Xu, C. Domier, X. Z. Liu, Y. W. Zhang, T. F. Zhou, Y. L. Zhu, G. Y. Yu, S. S. Qiu, H. Yu and N. C. Luhmann, "</w:t>
      </w:r>
      <w:r w:rsidRPr="00B8550B">
        <w:rPr>
          <w:i/>
        </w:rPr>
        <w:t>Development of ultra-short pulse reflectometry on the Experimental Advanced Superconducting Tokamak (EAST)</w:t>
      </w:r>
      <w:r w:rsidRPr="00B8550B">
        <w:t>", Review of Scientific Instruments  95  (7),  (2024).</w:t>
      </w:r>
      <w:bookmarkEnd w:id="107"/>
    </w:p>
    <w:p w14:paraId="09089A06" w14:textId="77777777" w:rsidR="00B8550B" w:rsidRPr="00B8550B" w:rsidRDefault="00B8550B" w:rsidP="00094FAA">
      <w:pPr>
        <w:pStyle w:val="EndNoteBibliography"/>
        <w:spacing w:after="240"/>
        <w:ind w:left="550" w:hangingChars="250" w:hanging="550"/>
        <w:jc w:val="left"/>
        <w:pPrChange w:id="108" w:author="Xinhang Xu [2]" w:date="2025-09-28T02:23:00Z" w16du:dateUtc="2025-09-28T09:23:00Z">
          <w:pPr>
            <w:pStyle w:val="EndNoteBibliography"/>
            <w:spacing w:after="240"/>
          </w:pPr>
        </w:pPrChange>
      </w:pPr>
      <w:bookmarkStart w:id="109" w:name="_ENREF_18"/>
      <w:r w:rsidRPr="00B8550B">
        <w:t>18.</w:t>
      </w:r>
      <w:r w:rsidRPr="00B8550B">
        <w:tab/>
        <w:t>Y. Zhu, J. H. Yu, G. Yu, Y. Ye, B. Tobias, A. Diallo, G. Kramer, Y. Ren, C. W. Domier, X. Li, C. Luo, M. Chen, Y. Chen and N. C. Luhmann, "</w:t>
      </w:r>
      <w:r w:rsidRPr="00B8550B">
        <w:rPr>
          <w:i/>
        </w:rPr>
        <w:t>W-band system-on-chip electron cyclotron emission imaging system on DIII-D</w:t>
      </w:r>
      <w:r w:rsidRPr="00B8550B">
        <w:t>", Review of Scientific Instruments  91  (9),  (2020).</w:t>
      </w:r>
      <w:bookmarkEnd w:id="109"/>
    </w:p>
    <w:p w14:paraId="033F692C" w14:textId="77777777" w:rsidR="00B8550B" w:rsidRPr="00B8550B" w:rsidRDefault="00B8550B" w:rsidP="00094FAA">
      <w:pPr>
        <w:pStyle w:val="EndNoteBibliography"/>
        <w:spacing w:after="240"/>
        <w:ind w:left="550" w:hangingChars="250" w:hanging="550"/>
        <w:jc w:val="left"/>
        <w:pPrChange w:id="110" w:author="Xinhang Xu [2]" w:date="2025-09-28T02:23:00Z" w16du:dateUtc="2025-09-28T09:23:00Z">
          <w:pPr>
            <w:pStyle w:val="EndNoteBibliography"/>
            <w:spacing w:after="240"/>
          </w:pPr>
        </w:pPrChange>
      </w:pPr>
      <w:bookmarkStart w:id="111" w:name="_ENREF_19"/>
      <w:r w:rsidRPr="00B8550B">
        <w:t>19.</w:t>
      </w:r>
      <w:r w:rsidRPr="00B8550B">
        <w:tab/>
        <w:t>J. C. Hillesheim, W. A. Peebles, T. L. Rhodes, L. Schmitz, A. E. White and T. A. Carter, "</w:t>
      </w:r>
      <w:r w:rsidRPr="00B8550B">
        <w:rPr>
          <w:i/>
        </w:rPr>
        <w:t>New plasma measurements with a multichannel millimeter-wave fluctuation diagnostic system in the DIII-D tokamak (invited)</w:t>
      </w:r>
      <w:r w:rsidRPr="00B8550B">
        <w:t>", Review of Scientific Instruments  81  (10),  (2010).</w:t>
      </w:r>
      <w:bookmarkEnd w:id="111"/>
    </w:p>
    <w:p w14:paraId="1A8F9C71" w14:textId="77777777" w:rsidR="00B8550B" w:rsidRPr="00B8550B" w:rsidRDefault="00B8550B" w:rsidP="00094FAA">
      <w:pPr>
        <w:pStyle w:val="EndNoteBibliography"/>
        <w:spacing w:after="240"/>
        <w:ind w:left="550" w:hangingChars="250" w:hanging="550"/>
        <w:jc w:val="left"/>
        <w:pPrChange w:id="112" w:author="Xinhang Xu [2]" w:date="2025-09-28T02:23:00Z" w16du:dateUtc="2025-09-28T09:23:00Z">
          <w:pPr>
            <w:pStyle w:val="EndNoteBibliography"/>
            <w:spacing w:after="240"/>
          </w:pPr>
        </w:pPrChange>
      </w:pPr>
      <w:bookmarkStart w:id="113" w:name="_ENREF_20"/>
      <w:r w:rsidRPr="00B8550B">
        <w:t>20.</w:t>
      </w:r>
      <w:r w:rsidRPr="00B8550B">
        <w:tab/>
        <w:t>G. Y. Yu, R. Nazikian, Y. L. Zhu, Y. Zheng, G. Kramer, A. Diallo, Z. Y. Li, X. Chen, D. Ernst, Y. Zheng, M. Austin and N. C. Luhmann, "</w:t>
      </w:r>
      <w:r w:rsidRPr="00B8550B">
        <w:rPr>
          <w:i/>
        </w:rPr>
        <w:t>ECEI characterization of pedestal fluctuations in quiescent H-mode plasmas in DIII-D</w:t>
      </w:r>
      <w:r w:rsidRPr="00B8550B">
        <w:t>", Plasma Physics and Controlled Fusion  64  (9),  (2022).</w:t>
      </w:r>
      <w:bookmarkEnd w:id="113"/>
    </w:p>
    <w:p w14:paraId="528DB399" w14:textId="77777777" w:rsidR="00B8550B" w:rsidRPr="00B8550B" w:rsidRDefault="00B8550B" w:rsidP="00094FAA">
      <w:pPr>
        <w:pStyle w:val="EndNoteBibliography"/>
        <w:spacing w:after="240"/>
        <w:ind w:left="550" w:hangingChars="250" w:hanging="550"/>
        <w:jc w:val="left"/>
        <w:pPrChange w:id="114" w:author="Xinhang Xu [2]" w:date="2025-09-28T02:23:00Z" w16du:dateUtc="2025-09-28T09:23:00Z">
          <w:pPr>
            <w:pStyle w:val="EndNoteBibliography"/>
            <w:spacing w:after="240"/>
          </w:pPr>
        </w:pPrChange>
      </w:pPr>
      <w:bookmarkStart w:id="115" w:name="_ENREF_21"/>
      <w:r w:rsidRPr="00B8550B">
        <w:t>21.</w:t>
      </w:r>
      <w:r w:rsidRPr="00B8550B">
        <w:tab/>
        <w:t>X. L. Xie, J. Zhou, Y. Zhu, X. M. Pan, H. Zhou, G. Yu, N. C. Luhmann, G. Zhuang and Z. J. Yang, "</w:t>
      </w:r>
      <w:r w:rsidRPr="00B8550B">
        <w:rPr>
          <w:i/>
        </w:rPr>
        <w:t>Quasi-optical electron cyclotron emission imaging diagnostic advancements on the J-TEXT tokamak</w:t>
      </w:r>
      <w:r w:rsidRPr="00B8550B">
        <w:t>", Fusion Engineering and Design  155,  (2020).</w:t>
      </w:r>
      <w:bookmarkEnd w:id="115"/>
    </w:p>
    <w:p w14:paraId="155CD138" w14:textId="77777777" w:rsidR="00B8550B" w:rsidRPr="00B8550B" w:rsidRDefault="00B8550B" w:rsidP="00094FAA">
      <w:pPr>
        <w:pStyle w:val="EndNoteBibliography"/>
        <w:spacing w:after="240"/>
        <w:ind w:left="550" w:hangingChars="250" w:hanging="550"/>
        <w:jc w:val="left"/>
        <w:pPrChange w:id="116" w:author="Xinhang Xu [2]" w:date="2025-09-28T02:23:00Z" w16du:dateUtc="2025-09-28T09:23:00Z">
          <w:pPr>
            <w:pStyle w:val="EndNoteBibliography"/>
            <w:spacing w:after="240"/>
          </w:pPr>
        </w:pPrChange>
      </w:pPr>
      <w:bookmarkStart w:id="117" w:name="_ENREF_22"/>
      <w:r w:rsidRPr="00B8550B">
        <w:lastRenderedPageBreak/>
        <w:t>22.</w:t>
      </w:r>
      <w:r w:rsidRPr="00B8550B">
        <w:tab/>
        <w:t>J. H. Yu, Y. T. Chang, K. Y. Lin, C. C. Chang, S. F. Chang, Y. Ye, A. V. Pham, B. J. Tobias, Y. Zhu, C. W. Domier and N. C. Luhmann, "</w:t>
      </w:r>
      <w:r w:rsidRPr="00B8550B">
        <w:rPr>
          <w:i/>
        </w:rPr>
        <w:t>Millimeter-wave system-on-chip advancement for fusion plasma diagnostics</w:t>
      </w:r>
      <w:r w:rsidRPr="00B8550B">
        <w:t>", Review of Scientific Instruments  89  (10),  (2018).</w:t>
      </w:r>
      <w:bookmarkEnd w:id="117"/>
    </w:p>
    <w:p w14:paraId="680D5671" w14:textId="77777777" w:rsidR="00B8550B" w:rsidRPr="00B8550B" w:rsidRDefault="00B8550B" w:rsidP="00094FAA">
      <w:pPr>
        <w:pStyle w:val="EndNoteBibliography"/>
        <w:spacing w:after="240"/>
        <w:ind w:left="550" w:hangingChars="250" w:hanging="550"/>
        <w:jc w:val="left"/>
        <w:pPrChange w:id="118" w:author="Xinhang Xu [2]" w:date="2025-09-28T02:23:00Z" w16du:dateUtc="2025-09-28T09:23:00Z">
          <w:pPr>
            <w:pStyle w:val="EndNoteBibliography"/>
            <w:spacing w:after="240"/>
          </w:pPr>
        </w:pPrChange>
      </w:pPr>
      <w:bookmarkStart w:id="119" w:name="_ENREF_23"/>
      <w:r w:rsidRPr="00B8550B">
        <w:t>23.</w:t>
      </w:r>
      <w:r w:rsidRPr="00B8550B">
        <w:tab/>
        <w:t>Y. Zhu, Y. Chen, J. H. Yu, C. Domier, G. Yu, X. Liu, G. Kramer, Y. Ren, A. Diallo, N. C. Luhmann and X. Li, "</w:t>
      </w:r>
      <w:r w:rsidRPr="00B8550B">
        <w:rPr>
          <w:i/>
        </w:rPr>
        <w:t>System-on-chip approach microwave imaging reflectometer on DIII-D tokamak</w:t>
      </w:r>
      <w:r w:rsidRPr="00B8550B">
        <w:t>", Review of Scientific Instruments  93  (11),  (2022).</w:t>
      </w:r>
      <w:bookmarkEnd w:id="119"/>
    </w:p>
    <w:p w14:paraId="566C229B" w14:textId="77777777" w:rsidR="00B8550B" w:rsidRPr="00B8550B" w:rsidRDefault="00B8550B" w:rsidP="00094FAA">
      <w:pPr>
        <w:pStyle w:val="EndNoteBibliography"/>
        <w:spacing w:after="240"/>
        <w:ind w:left="550" w:hangingChars="250" w:hanging="550"/>
        <w:jc w:val="left"/>
        <w:pPrChange w:id="120" w:author="Xinhang Xu [2]" w:date="2025-09-28T02:23:00Z" w16du:dateUtc="2025-09-28T09:23:00Z">
          <w:pPr>
            <w:pStyle w:val="EndNoteBibliography"/>
            <w:spacing w:after="240"/>
          </w:pPr>
        </w:pPrChange>
      </w:pPr>
      <w:bookmarkStart w:id="121" w:name="_ENREF_24"/>
      <w:r w:rsidRPr="00B8550B">
        <w:t>24.</w:t>
      </w:r>
      <w:r w:rsidRPr="00B8550B">
        <w:tab/>
        <w:t>P. J. Sun, X. L. Li, Y. Ren, X. F. Han, X. Z. Liu, J. Qian, Y. L. Zhu, C. Domier, K. Yao, X. H. Xu, J. Dannenberg, R. Chen, G. S. Xu and N. J. r. Luhmann, "</w:t>
      </w:r>
      <w:r w:rsidRPr="00B8550B">
        <w:rPr>
          <w:i/>
        </w:rPr>
        <w:t>Development and preliminary results of 270 GHz microwave forward scattering diagnostic system on the experimental advanced superconducting tokamak (EAST)</w:t>
      </w:r>
      <w:r w:rsidRPr="00B8550B">
        <w:t>", Plasma Physics and Controlled Fusion  67  (8),  (2025).</w:t>
      </w:r>
      <w:bookmarkEnd w:id="121"/>
    </w:p>
    <w:p w14:paraId="36D7F4EC" w14:textId="77777777" w:rsidR="00B8550B" w:rsidRPr="00B8550B" w:rsidRDefault="00B8550B" w:rsidP="00094FAA">
      <w:pPr>
        <w:pStyle w:val="EndNoteBibliography"/>
        <w:ind w:left="550" w:hangingChars="250" w:hanging="550"/>
        <w:jc w:val="left"/>
        <w:rPr>
          <w:i/>
        </w:rPr>
        <w:pPrChange w:id="122" w:author="Xinhang Xu [2]" w:date="2025-09-28T02:23:00Z" w16du:dateUtc="2025-09-28T09:23:00Z">
          <w:pPr>
            <w:pStyle w:val="EndNoteBibliography"/>
          </w:pPr>
        </w:pPrChange>
      </w:pPr>
      <w:bookmarkStart w:id="123" w:name="_ENREF_25"/>
      <w:r w:rsidRPr="00B8550B">
        <w:t>25.</w:t>
      </w:r>
      <w:r w:rsidRPr="00B8550B">
        <w:tab/>
        <w:t>D. R. Smith, E. Mazzucato, T. Munsat, H. Park, D. Johnson, L. Lin, C. W. Domier, M. Johnson and N. C. Luhmann, "</w:t>
      </w:r>
      <w:r w:rsidRPr="00B8550B">
        <w:rPr>
          <w:i/>
        </w:rPr>
        <w:t>Microwave scattering system design for ρ</w:t>
      </w:r>
    </w:p>
    <w:p w14:paraId="2B6FCB83" w14:textId="77777777" w:rsidR="00B8550B" w:rsidRPr="00B8550B" w:rsidRDefault="00B8550B" w:rsidP="00094FAA">
      <w:pPr>
        <w:pStyle w:val="EndNoteBibliography"/>
        <w:spacing w:after="240"/>
        <w:ind w:left="550" w:hangingChars="250" w:hanging="550"/>
        <w:jc w:val="left"/>
        <w:pPrChange w:id="124" w:author="Xinhang Xu [2]" w:date="2025-09-28T02:23:00Z" w16du:dateUtc="2025-09-28T09:23:00Z">
          <w:pPr>
            <w:pStyle w:val="EndNoteBibliography"/>
            <w:spacing w:after="240"/>
          </w:pPr>
        </w:pPrChange>
      </w:pPr>
      <w:r w:rsidRPr="00B8550B">
        <w:rPr>
          <w:i/>
        </w:rPr>
        <w:t xml:space="preserve"> scale turbulence measurements on NSTX</w:t>
      </w:r>
      <w:r w:rsidRPr="00B8550B">
        <w:t>", Review of Scientific Instruments  75  (10), 3840-3842  (2004).</w:t>
      </w:r>
      <w:bookmarkEnd w:id="123"/>
    </w:p>
    <w:p w14:paraId="5D7E85E9" w14:textId="77777777" w:rsidR="00B8550B" w:rsidRPr="00B8550B" w:rsidRDefault="00B8550B" w:rsidP="00094FAA">
      <w:pPr>
        <w:pStyle w:val="EndNoteBibliography"/>
        <w:spacing w:after="240"/>
        <w:ind w:left="550" w:hangingChars="250" w:hanging="550"/>
        <w:jc w:val="left"/>
        <w:pPrChange w:id="125" w:author="Xinhang Xu [2]" w:date="2025-09-28T02:23:00Z" w16du:dateUtc="2025-09-28T09:23:00Z">
          <w:pPr>
            <w:pStyle w:val="EndNoteBibliography"/>
            <w:spacing w:after="240"/>
          </w:pPr>
        </w:pPrChange>
      </w:pPr>
      <w:bookmarkStart w:id="126" w:name="_ENREF_26"/>
      <w:r w:rsidRPr="00B8550B">
        <w:t>26.</w:t>
      </w:r>
      <w:r w:rsidRPr="00B8550B">
        <w:tab/>
        <w:t xml:space="preserve">R. A. Barchfeld, </w:t>
      </w:r>
      <w:r w:rsidRPr="00B8550B">
        <w:rPr>
          <w:i/>
        </w:rPr>
        <w:t>Development of Laser Based Plasma Diagnostics for Fusion Research on NSTX-U</w:t>
      </w:r>
      <w:r w:rsidRPr="00B8550B">
        <w:t>. (2017).</w:t>
      </w:r>
      <w:bookmarkEnd w:id="126"/>
    </w:p>
    <w:p w14:paraId="48691310" w14:textId="77777777" w:rsidR="00B8550B" w:rsidRPr="00B8550B" w:rsidRDefault="00B8550B" w:rsidP="00094FAA">
      <w:pPr>
        <w:pStyle w:val="EndNoteBibliography"/>
        <w:spacing w:after="240"/>
        <w:ind w:left="550" w:hangingChars="250" w:hanging="550"/>
        <w:jc w:val="left"/>
        <w:pPrChange w:id="127" w:author="Xinhang Xu [2]" w:date="2025-09-28T02:23:00Z" w16du:dateUtc="2025-09-28T09:23:00Z">
          <w:pPr>
            <w:pStyle w:val="EndNoteBibliography"/>
            <w:spacing w:after="240"/>
          </w:pPr>
        </w:pPrChange>
      </w:pPr>
      <w:bookmarkStart w:id="128" w:name="_ENREF_27"/>
      <w:r w:rsidRPr="00B8550B">
        <w:t>27.</w:t>
      </w:r>
      <w:r w:rsidRPr="00B8550B">
        <w:tab/>
        <w:t>C. Domier, Y. Zhu, R. Pereira, J. Steer-Furderer, X. Li, R. Chen, G. Xu, P. Sun and N. Luhmann, "</w:t>
      </w:r>
      <w:r w:rsidRPr="00B8550B">
        <w:rPr>
          <w:i/>
        </w:rPr>
        <w:t>Ultrashort Pulse Reflectometry (USPR) diagnostic for EAST</w:t>
      </w:r>
      <w:r w:rsidRPr="00B8550B">
        <w:t>", Journal of Instrumentation  17  (02), C02010  (2022).</w:t>
      </w:r>
      <w:bookmarkEnd w:id="128"/>
    </w:p>
    <w:p w14:paraId="6CF47F01" w14:textId="77777777" w:rsidR="00B8550B" w:rsidRPr="00B8550B" w:rsidRDefault="00B8550B" w:rsidP="00094FAA">
      <w:pPr>
        <w:pStyle w:val="EndNoteBibliography"/>
        <w:spacing w:after="240"/>
        <w:ind w:left="550" w:hangingChars="250" w:hanging="550"/>
        <w:jc w:val="left"/>
        <w:pPrChange w:id="129" w:author="Xinhang Xu [2]" w:date="2025-09-28T02:23:00Z" w16du:dateUtc="2025-09-28T09:23:00Z">
          <w:pPr>
            <w:pStyle w:val="EndNoteBibliography"/>
            <w:spacing w:after="240"/>
          </w:pPr>
        </w:pPrChange>
      </w:pPr>
      <w:bookmarkStart w:id="130" w:name="_ENREF_28"/>
      <w:r w:rsidRPr="00B8550B">
        <w:t>28.</w:t>
      </w:r>
      <w:r w:rsidRPr="00B8550B">
        <w:tab/>
        <w:t>X. L. Li, Y. Zhu, G. Yu, J. Cao, G. Xu and N. Luhmann, "</w:t>
      </w:r>
      <w:r w:rsidRPr="00B8550B">
        <w:rPr>
          <w:i/>
        </w:rPr>
        <w:t>High level of integration of front-end imaging optics system for electron cyclotron emission imaging diagnostics on the DIII-D tokamak</w:t>
      </w:r>
      <w:r w:rsidRPr="00B8550B">
        <w:t>", Fusion Engineering and Design  172, 112915  (2021).</w:t>
      </w:r>
      <w:bookmarkEnd w:id="130"/>
    </w:p>
    <w:p w14:paraId="15C48A3E" w14:textId="77777777" w:rsidR="00B8550B" w:rsidRPr="00B8550B" w:rsidRDefault="00B8550B" w:rsidP="00094FAA">
      <w:pPr>
        <w:pStyle w:val="EndNoteBibliography"/>
        <w:spacing w:after="240"/>
        <w:ind w:left="550" w:hangingChars="250" w:hanging="550"/>
        <w:jc w:val="left"/>
        <w:pPrChange w:id="131" w:author="Xinhang Xu [2]" w:date="2025-09-28T02:23:00Z" w16du:dateUtc="2025-09-28T09:23:00Z">
          <w:pPr>
            <w:pStyle w:val="EndNoteBibliography"/>
            <w:spacing w:after="240"/>
          </w:pPr>
        </w:pPrChange>
      </w:pPr>
      <w:bookmarkStart w:id="132" w:name="_ENREF_29"/>
      <w:r w:rsidRPr="00B8550B">
        <w:t>29.</w:t>
      </w:r>
      <w:r w:rsidRPr="00B8550B">
        <w:tab/>
        <w:t>Y. Zhu, Y. Chen, J.-H. Yu, C. Domier, G. Yu, X. Liu, G. Kramer, Y. Ren, A. Diallo and N. Luhmann, "</w:t>
      </w:r>
      <w:r w:rsidRPr="00B8550B">
        <w:rPr>
          <w:i/>
        </w:rPr>
        <w:t>System-on-chip approach microwave imaging reflectometer on DIII-D tokamak</w:t>
      </w:r>
      <w:r w:rsidRPr="00B8550B">
        <w:t>", Review of Scientific Instruments  93  (11),  (2022).</w:t>
      </w:r>
      <w:bookmarkEnd w:id="132"/>
    </w:p>
    <w:p w14:paraId="658242ED" w14:textId="77777777" w:rsidR="00B8550B" w:rsidRPr="00B8550B" w:rsidRDefault="00B8550B" w:rsidP="00094FAA">
      <w:pPr>
        <w:pStyle w:val="EndNoteBibliography"/>
        <w:spacing w:after="240"/>
        <w:ind w:left="550" w:hangingChars="250" w:hanging="550"/>
        <w:jc w:val="left"/>
        <w:pPrChange w:id="133" w:author="Xinhang Xu [2]" w:date="2025-09-28T02:23:00Z" w16du:dateUtc="2025-09-28T09:23:00Z">
          <w:pPr>
            <w:pStyle w:val="EndNoteBibliography"/>
            <w:spacing w:after="240"/>
          </w:pPr>
        </w:pPrChange>
      </w:pPr>
      <w:bookmarkStart w:id="134" w:name="_ENREF_30"/>
      <w:r w:rsidRPr="00B8550B">
        <w:t>30.</w:t>
      </w:r>
      <w:r w:rsidRPr="00B8550B">
        <w:tab/>
        <w:t>Y. Zhu, J.-H. Yu, G. Yu, Y. Ye, Y. Chen, B. Tobias, A. Diallo, G. Kramer, Y. Ren and W. Tang, "</w:t>
      </w:r>
      <w:r w:rsidRPr="00B8550B">
        <w:rPr>
          <w:i/>
        </w:rPr>
        <w:t>System-on-chip upgrade of millimeter-wave imaging diagnostics for fusion plasma</w:t>
      </w:r>
      <w:r w:rsidRPr="00B8550B">
        <w:t>", Review of scientific instruments  92  (5),  (2021).</w:t>
      </w:r>
      <w:bookmarkEnd w:id="134"/>
    </w:p>
    <w:p w14:paraId="2D0CD184" w14:textId="77777777" w:rsidR="00B8550B" w:rsidRPr="00B8550B" w:rsidRDefault="00B8550B" w:rsidP="00094FAA">
      <w:pPr>
        <w:pStyle w:val="EndNoteBibliography"/>
        <w:spacing w:after="240"/>
        <w:ind w:left="550" w:hangingChars="250" w:hanging="550"/>
        <w:jc w:val="left"/>
        <w:pPrChange w:id="135" w:author="Xinhang Xu [2]" w:date="2025-09-28T02:23:00Z" w16du:dateUtc="2025-09-28T09:23:00Z">
          <w:pPr>
            <w:pStyle w:val="EndNoteBibliography"/>
            <w:spacing w:after="240"/>
          </w:pPr>
        </w:pPrChange>
      </w:pPr>
      <w:bookmarkStart w:id="136" w:name="_ENREF_31"/>
      <w:r w:rsidRPr="00B8550B">
        <w:t>31.</w:t>
      </w:r>
      <w:r w:rsidRPr="00B8550B">
        <w:tab/>
        <w:t>C. Y. Xiong, J. Chen, Q. Li, Y. Liu and L. Gao, "</w:t>
      </w:r>
      <w:r w:rsidRPr="00B8550B">
        <w:rPr>
          <w:i/>
        </w:rPr>
        <w:t>A real-time laser feedback control method for the three-wave laser source used in the polarimeter-interferometer diagnostic on Joint-TEXT tokamak</w:t>
      </w:r>
      <w:r w:rsidRPr="00B8550B">
        <w:t>", Review of Scientific Instruments  85  (12),  (2014).</w:t>
      </w:r>
      <w:bookmarkEnd w:id="136"/>
    </w:p>
    <w:p w14:paraId="6B8F7A25" w14:textId="77777777" w:rsidR="00B8550B" w:rsidRPr="00B8550B" w:rsidRDefault="00B8550B" w:rsidP="00094FAA">
      <w:pPr>
        <w:pStyle w:val="EndNoteBibliography"/>
        <w:spacing w:after="240"/>
        <w:ind w:left="550" w:hangingChars="250" w:hanging="550"/>
        <w:jc w:val="left"/>
        <w:pPrChange w:id="137" w:author="Xinhang Xu [2]" w:date="2025-09-28T02:23:00Z" w16du:dateUtc="2025-09-28T09:23:00Z">
          <w:pPr>
            <w:pStyle w:val="EndNoteBibliography"/>
            <w:spacing w:after="240"/>
          </w:pPr>
        </w:pPrChange>
      </w:pPr>
      <w:bookmarkStart w:id="138" w:name="_ENREF_32"/>
      <w:r w:rsidRPr="00B8550B">
        <w:t>32.</w:t>
      </w:r>
      <w:r w:rsidRPr="00B8550B">
        <w:tab/>
        <w:t>M. Perkins and R. Vernon, presented at the IEEE Antennas and Propagation Society International Symposium. Transmitting Waves of Progress to the Next Millennium. 2000 Digest. Held in conjunction with: USNC/URSI National Radio Science Meeting (C, 2000 (unpublished).</w:t>
      </w:r>
      <w:bookmarkEnd w:id="138"/>
    </w:p>
    <w:p w14:paraId="18B58F42" w14:textId="77777777" w:rsidR="00B8550B" w:rsidRPr="00B8550B" w:rsidRDefault="00B8550B" w:rsidP="00094FAA">
      <w:pPr>
        <w:pStyle w:val="EndNoteBibliography"/>
        <w:ind w:left="550" w:hangingChars="250" w:hanging="550"/>
        <w:jc w:val="left"/>
        <w:pPrChange w:id="139" w:author="Xinhang Xu [2]" w:date="2025-09-28T02:23:00Z" w16du:dateUtc="2025-09-28T09:23:00Z">
          <w:pPr>
            <w:pStyle w:val="EndNoteBibliography"/>
          </w:pPr>
        </w:pPrChange>
      </w:pPr>
      <w:bookmarkStart w:id="140" w:name="_ENREF_33"/>
      <w:r w:rsidRPr="00B8550B">
        <w:t>33.</w:t>
      </w:r>
      <w:r w:rsidRPr="00B8550B">
        <w:tab/>
        <w:t>S. Jacobsson, "</w:t>
      </w:r>
      <w:r w:rsidRPr="00B8550B">
        <w:rPr>
          <w:i/>
        </w:rPr>
        <w:t>Optically pumped far infrared lasers</w:t>
      </w:r>
      <w:r w:rsidRPr="00B8550B">
        <w:t>", Infrared physics  29  (5), 853-874  (1989).</w:t>
      </w:r>
      <w:bookmarkEnd w:id="140"/>
    </w:p>
    <w:p w14:paraId="0D0936DA" w14:textId="7A4DE0CA" w:rsidR="00B91178" w:rsidRDefault="005732BF" w:rsidP="00094FAA">
      <w:pPr>
        <w:keepNext/>
        <w:ind w:left="550" w:hangingChars="250" w:hanging="550"/>
        <w:pPrChange w:id="141" w:author="Xinhang Xu [2]" w:date="2025-09-28T02:23:00Z" w16du:dateUtc="2025-09-28T09:23:00Z">
          <w:pPr>
            <w:keepNext/>
          </w:pPr>
        </w:pPrChange>
      </w:pPr>
      <w:r w:rsidRPr="000E00B5">
        <w:rPr>
          <w:rFonts w:ascii="Times New Roman" w:hAnsi="Times New Roman" w:cs="Times New Roman"/>
        </w:rPr>
        <w:fldChar w:fldCharType="end"/>
      </w:r>
    </w:p>
    <w:sectPr w:rsidR="00B9117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D12CD7" w14:textId="77777777" w:rsidR="0024537A" w:rsidRDefault="0024537A" w:rsidP="000402FF">
      <w:pPr>
        <w:spacing w:after="0" w:line="240" w:lineRule="auto"/>
      </w:pPr>
      <w:r>
        <w:separator/>
      </w:r>
    </w:p>
  </w:endnote>
  <w:endnote w:type="continuationSeparator" w:id="0">
    <w:p w14:paraId="41F12696" w14:textId="77777777" w:rsidR="0024537A" w:rsidRDefault="0024537A" w:rsidP="000402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1E4D90" w14:textId="77777777" w:rsidR="0024537A" w:rsidRDefault="0024537A" w:rsidP="000402FF">
      <w:pPr>
        <w:spacing w:after="0" w:line="240" w:lineRule="auto"/>
      </w:pPr>
      <w:r>
        <w:separator/>
      </w:r>
    </w:p>
  </w:footnote>
  <w:footnote w:type="continuationSeparator" w:id="0">
    <w:p w14:paraId="4ED9B159" w14:textId="77777777" w:rsidR="0024537A" w:rsidRDefault="0024537A" w:rsidP="000402FF">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Xinhang Xu">
    <w15:presenceInfo w15:providerId="None" w15:userId="Xinhang Xu"/>
  </w15:person>
  <w15:person w15:author="Xinhang Xu [2]">
    <w15:presenceInfo w15:providerId="Windows Live" w15:userId="59424eb7fcea0a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IP Style Manual Copy&lt;/Style&gt;&lt;LeftDelim&gt;{&lt;/LeftDelim&gt;&lt;RightDelim&gt;}&lt;/RightDelim&gt;&lt;FontName&gt;Times New Roman&lt;/FontName&gt;&lt;FontSize&gt;11&lt;/FontSize&gt;&lt;ReflistTitle&gt;&lt;/ReflistTitle&gt;&lt;StartingRefnum&gt;1&lt;/StartingRefnum&gt;&lt;FirstLineIndent&gt;0&lt;/FirstLineIndent&gt;&lt;HangingIndent&gt;0&lt;/HangingIndent&gt;&lt;LineSpacing&gt;0&lt;/LineSpacing&gt;&lt;SpaceAfter&gt;1&lt;/SpaceAfter&gt;&lt;HyperlinksEnabled&gt;1&lt;/HyperlinksEnabled&gt;&lt;HyperlinksVisible&gt;1&lt;/HyperlinksVisible&gt;&lt;EnableBibliographyCategories&gt;0&lt;/EnableBibliographyCategories&gt;&lt;/ENLayout&gt;"/>
    <w:docVar w:name="EN.Libraries" w:val="&lt;Libraries&gt;&lt;item db-id=&quot;f0atdtsz3wzwebesv0npwr9e520zx0xd0xpe&quot;&gt;My EndNote Library2024&lt;record-ids&gt;&lt;item&gt;2353&lt;/item&gt;&lt;item&gt;2354&lt;/item&gt;&lt;item&gt;2355&lt;/item&gt;&lt;item&gt;2364&lt;/item&gt;&lt;item&gt;2365&lt;/item&gt;&lt;item&gt;2366&lt;/item&gt;&lt;item&gt;2371&lt;/item&gt;&lt;item&gt;2372&lt;/item&gt;&lt;item&gt;2373&lt;/item&gt;&lt;item&gt;2374&lt;/item&gt;&lt;item&gt;2375&lt;/item&gt;&lt;item&gt;2376&lt;/item&gt;&lt;item&gt;2377&lt;/item&gt;&lt;item&gt;2378&lt;/item&gt;&lt;item&gt;2380&lt;/item&gt;&lt;item&gt;2381&lt;/item&gt;&lt;item&gt;2382&lt;/item&gt;&lt;item&gt;2383&lt;/item&gt;&lt;item&gt;2384&lt;/item&gt;&lt;item&gt;2385&lt;/item&gt;&lt;item&gt;2386&lt;/item&gt;&lt;item&gt;2387&lt;/item&gt;&lt;item&gt;2388&lt;/item&gt;&lt;item&gt;2389&lt;/item&gt;&lt;item&gt;2390&lt;/item&gt;&lt;item&gt;2391&lt;/item&gt;&lt;item&gt;2392&lt;/item&gt;&lt;item&gt;2393&lt;/item&gt;&lt;item&gt;2394&lt;/item&gt;&lt;item&gt;2395&lt;/item&gt;&lt;item&gt;2396&lt;/item&gt;&lt;item&gt;2398&lt;/item&gt;&lt;item&gt;2412&lt;/item&gt;&lt;item&gt;2414&lt;/item&gt;&lt;/record-ids&gt;&lt;/item&gt;&lt;/Libraries&gt;"/>
  </w:docVars>
  <w:rsids>
    <w:rsidRoot w:val="00B91178"/>
    <w:rsid w:val="00000F5D"/>
    <w:rsid w:val="00002E0D"/>
    <w:rsid w:val="00023E75"/>
    <w:rsid w:val="00036790"/>
    <w:rsid w:val="000402FF"/>
    <w:rsid w:val="00047410"/>
    <w:rsid w:val="0006265A"/>
    <w:rsid w:val="00087E2C"/>
    <w:rsid w:val="00094FAA"/>
    <w:rsid w:val="000C2633"/>
    <w:rsid w:val="000E00B5"/>
    <w:rsid w:val="000E07B2"/>
    <w:rsid w:val="000E4222"/>
    <w:rsid w:val="000F15B0"/>
    <w:rsid w:val="00125189"/>
    <w:rsid w:val="0012608D"/>
    <w:rsid w:val="0012771F"/>
    <w:rsid w:val="00153361"/>
    <w:rsid w:val="00161E19"/>
    <w:rsid w:val="00180EFE"/>
    <w:rsid w:val="001867E4"/>
    <w:rsid w:val="00190654"/>
    <w:rsid w:val="001D65A7"/>
    <w:rsid w:val="001F48B6"/>
    <w:rsid w:val="0020459E"/>
    <w:rsid w:val="00204F38"/>
    <w:rsid w:val="00221AB2"/>
    <w:rsid w:val="00225171"/>
    <w:rsid w:val="00231D32"/>
    <w:rsid w:val="0024457C"/>
    <w:rsid w:val="0024537A"/>
    <w:rsid w:val="00251EFC"/>
    <w:rsid w:val="00253BB0"/>
    <w:rsid w:val="002545AB"/>
    <w:rsid w:val="0025642E"/>
    <w:rsid w:val="002B5CE0"/>
    <w:rsid w:val="002D65BF"/>
    <w:rsid w:val="002D74F4"/>
    <w:rsid w:val="002E4131"/>
    <w:rsid w:val="002F7B34"/>
    <w:rsid w:val="00300772"/>
    <w:rsid w:val="00315098"/>
    <w:rsid w:val="0032637B"/>
    <w:rsid w:val="00334528"/>
    <w:rsid w:val="00334F66"/>
    <w:rsid w:val="00375942"/>
    <w:rsid w:val="00386942"/>
    <w:rsid w:val="004246F5"/>
    <w:rsid w:val="0042586B"/>
    <w:rsid w:val="00430361"/>
    <w:rsid w:val="0043260D"/>
    <w:rsid w:val="004739CC"/>
    <w:rsid w:val="004B26E4"/>
    <w:rsid w:val="004C0598"/>
    <w:rsid w:val="004C552C"/>
    <w:rsid w:val="004E7D6E"/>
    <w:rsid w:val="004F1D49"/>
    <w:rsid w:val="0050045C"/>
    <w:rsid w:val="00516E56"/>
    <w:rsid w:val="005353D5"/>
    <w:rsid w:val="00543332"/>
    <w:rsid w:val="00547C73"/>
    <w:rsid w:val="005541EC"/>
    <w:rsid w:val="005732BF"/>
    <w:rsid w:val="005F0AEA"/>
    <w:rsid w:val="00602B03"/>
    <w:rsid w:val="00625481"/>
    <w:rsid w:val="00646EFF"/>
    <w:rsid w:val="00647971"/>
    <w:rsid w:val="00655851"/>
    <w:rsid w:val="00665FEA"/>
    <w:rsid w:val="006702C2"/>
    <w:rsid w:val="006C3B57"/>
    <w:rsid w:val="006C6B74"/>
    <w:rsid w:val="006D0BD1"/>
    <w:rsid w:val="006D50EA"/>
    <w:rsid w:val="006F3602"/>
    <w:rsid w:val="0072772D"/>
    <w:rsid w:val="00762ABE"/>
    <w:rsid w:val="007832F3"/>
    <w:rsid w:val="007A061C"/>
    <w:rsid w:val="007C16D9"/>
    <w:rsid w:val="007C5836"/>
    <w:rsid w:val="007D4FFB"/>
    <w:rsid w:val="007F4F9D"/>
    <w:rsid w:val="0083577E"/>
    <w:rsid w:val="00852C21"/>
    <w:rsid w:val="00866A65"/>
    <w:rsid w:val="00867228"/>
    <w:rsid w:val="008A3413"/>
    <w:rsid w:val="008C2D5C"/>
    <w:rsid w:val="008D1E15"/>
    <w:rsid w:val="008E185D"/>
    <w:rsid w:val="008E6D6C"/>
    <w:rsid w:val="008F2DDB"/>
    <w:rsid w:val="00901A39"/>
    <w:rsid w:val="00903011"/>
    <w:rsid w:val="00905FFF"/>
    <w:rsid w:val="009070C8"/>
    <w:rsid w:val="009309AC"/>
    <w:rsid w:val="00931CD0"/>
    <w:rsid w:val="00943410"/>
    <w:rsid w:val="009779BB"/>
    <w:rsid w:val="00986AA4"/>
    <w:rsid w:val="009B3BD6"/>
    <w:rsid w:val="009E1CCD"/>
    <w:rsid w:val="009F2AB3"/>
    <w:rsid w:val="00A53692"/>
    <w:rsid w:val="00A55CB4"/>
    <w:rsid w:val="00A604C8"/>
    <w:rsid w:val="00A73DCB"/>
    <w:rsid w:val="00A82301"/>
    <w:rsid w:val="00B557EF"/>
    <w:rsid w:val="00B63EFE"/>
    <w:rsid w:val="00B71C1A"/>
    <w:rsid w:val="00B8550B"/>
    <w:rsid w:val="00B91178"/>
    <w:rsid w:val="00BC187B"/>
    <w:rsid w:val="00BC401E"/>
    <w:rsid w:val="00BF3F2D"/>
    <w:rsid w:val="00C20004"/>
    <w:rsid w:val="00C2144B"/>
    <w:rsid w:val="00C24E86"/>
    <w:rsid w:val="00C3768E"/>
    <w:rsid w:val="00C40DBD"/>
    <w:rsid w:val="00C50C8B"/>
    <w:rsid w:val="00C51FD6"/>
    <w:rsid w:val="00C572B3"/>
    <w:rsid w:val="00C65AAB"/>
    <w:rsid w:val="00C83E1D"/>
    <w:rsid w:val="00CA61F9"/>
    <w:rsid w:val="00CC2292"/>
    <w:rsid w:val="00CC3967"/>
    <w:rsid w:val="00CC54D1"/>
    <w:rsid w:val="00CD61E9"/>
    <w:rsid w:val="00CE23E0"/>
    <w:rsid w:val="00CE2C39"/>
    <w:rsid w:val="00D078FA"/>
    <w:rsid w:val="00D44BBE"/>
    <w:rsid w:val="00D86E1C"/>
    <w:rsid w:val="00D94D10"/>
    <w:rsid w:val="00DC23EE"/>
    <w:rsid w:val="00DC34FE"/>
    <w:rsid w:val="00DC49E2"/>
    <w:rsid w:val="00DE38D0"/>
    <w:rsid w:val="00DF2B46"/>
    <w:rsid w:val="00DF76F8"/>
    <w:rsid w:val="00E00BF8"/>
    <w:rsid w:val="00E14929"/>
    <w:rsid w:val="00E850AE"/>
    <w:rsid w:val="00E94030"/>
    <w:rsid w:val="00E94957"/>
    <w:rsid w:val="00EC08E4"/>
    <w:rsid w:val="00EF0E8F"/>
    <w:rsid w:val="00EF47F6"/>
    <w:rsid w:val="00F225E9"/>
    <w:rsid w:val="00F317C7"/>
    <w:rsid w:val="00F36583"/>
    <w:rsid w:val="00F36662"/>
    <w:rsid w:val="00F55156"/>
    <w:rsid w:val="00F60647"/>
    <w:rsid w:val="00F917D6"/>
    <w:rsid w:val="00FA5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B0B8D6"/>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link w:val="a4"/>
    <w:uiPriority w:val="10"/>
    <w:qFormat/>
    <w:pPr>
      <w:spacing w:before="240" w:after="60"/>
      <w:jc w:val="center"/>
    </w:pPr>
    <w:rPr>
      <w:b/>
      <w:sz w:val="32"/>
      <w:szCs w:val="32"/>
    </w:rPr>
  </w:style>
  <w:style w:type="character" w:customStyle="1" w:styleId="a4">
    <w:name w:val="标题 字符"/>
    <w:basedOn w:val="a0"/>
    <w:link w:val="a3"/>
    <w:uiPriority w:val="10"/>
    <w:rsid w:val="00164522"/>
    <w:rPr>
      <w:rFonts w:asciiTheme="majorHAnsi" w:eastAsiaTheme="majorEastAsia" w:hAnsiTheme="majorHAnsi" w:cs="Times New Roman"/>
      <w:b/>
      <w:bCs/>
      <w:kern w:val="28"/>
      <w:sz w:val="32"/>
      <w:szCs w:val="32"/>
    </w:rPr>
  </w:style>
  <w:style w:type="character" w:styleId="a5">
    <w:name w:val="Placeholder Text"/>
    <w:basedOn w:val="a0"/>
    <w:uiPriority w:val="99"/>
    <w:semiHidden/>
    <w:rsid w:val="00C00534"/>
    <w:rPr>
      <w:color w:val="808080"/>
    </w:rPr>
  </w:style>
  <w:style w:type="paragraph" w:styleId="a6">
    <w:name w:val="caption"/>
    <w:basedOn w:val="a"/>
    <w:next w:val="a"/>
    <w:uiPriority w:val="35"/>
    <w:unhideWhenUsed/>
    <w:qFormat/>
    <w:rsid w:val="00F64214"/>
    <w:pPr>
      <w:spacing w:after="200" w:line="240" w:lineRule="auto"/>
    </w:pPr>
    <w:rPr>
      <w:i/>
      <w:iCs/>
      <w:color w:val="44546A" w:themeColor="text2"/>
      <w:sz w:val="18"/>
      <w:szCs w:val="18"/>
    </w:rPr>
  </w:style>
  <w:style w:type="paragraph" w:styleId="a7">
    <w:name w:val="List Paragraph"/>
    <w:basedOn w:val="a"/>
    <w:uiPriority w:val="34"/>
    <w:qFormat/>
    <w:rsid w:val="002A38DC"/>
    <w:pPr>
      <w:ind w:left="720"/>
      <w:contextualSpacing/>
    </w:pPr>
  </w:style>
  <w:style w:type="character" w:customStyle="1" w:styleId="katex-mathml">
    <w:name w:val="katex-mathml"/>
    <w:basedOn w:val="a0"/>
    <w:rsid w:val="005B3B8E"/>
  </w:style>
  <w:style w:type="character" w:customStyle="1" w:styleId="mord">
    <w:name w:val="mord"/>
    <w:basedOn w:val="a0"/>
    <w:rsid w:val="005B3B8E"/>
  </w:style>
  <w:style w:type="character" w:customStyle="1" w:styleId="vlist-s">
    <w:name w:val="vlist-s"/>
    <w:basedOn w:val="a0"/>
    <w:rsid w:val="005B3B8E"/>
  </w:style>
  <w:style w:type="paragraph" w:styleId="a8">
    <w:name w:val="Revision"/>
    <w:hidden/>
    <w:uiPriority w:val="99"/>
    <w:semiHidden/>
    <w:rsid w:val="00D34E00"/>
    <w:pPr>
      <w:spacing w:after="0" w:line="240" w:lineRule="auto"/>
    </w:pPr>
  </w:style>
  <w:style w:type="character" w:styleId="a9">
    <w:name w:val="annotation reference"/>
    <w:basedOn w:val="a0"/>
    <w:uiPriority w:val="99"/>
    <w:semiHidden/>
    <w:unhideWhenUsed/>
    <w:rsid w:val="000523BB"/>
    <w:rPr>
      <w:sz w:val="16"/>
      <w:szCs w:val="16"/>
    </w:rPr>
  </w:style>
  <w:style w:type="paragraph" w:styleId="aa">
    <w:name w:val="annotation text"/>
    <w:basedOn w:val="a"/>
    <w:link w:val="ab"/>
    <w:uiPriority w:val="99"/>
    <w:unhideWhenUsed/>
    <w:rsid w:val="000523BB"/>
    <w:pPr>
      <w:spacing w:line="240" w:lineRule="auto"/>
    </w:pPr>
    <w:rPr>
      <w:sz w:val="20"/>
      <w:szCs w:val="20"/>
    </w:rPr>
  </w:style>
  <w:style w:type="character" w:customStyle="1" w:styleId="ab">
    <w:name w:val="批注文字 字符"/>
    <w:basedOn w:val="a0"/>
    <w:link w:val="aa"/>
    <w:uiPriority w:val="99"/>
    <w:rsid w:val="000523BB"/>
    <w:rPr>
      <w:sz w:val="20"/>
      <w:szCs w:val="20"/>
    </w:rPr>
  </w:style>
  <w:style w:type="paragraph" w:styleId="ac">
    <w:name w:val="annotation subject"/>
    <w:basedOn w:val="aa"/>
    <w:next w:val="aa"/>
    <w:link w:val="ad"/>
    <w:uiPriority w:val="99"/>
    <w:semiHidden/>
    <w:unhideWhenUsed/>
    <w:rsid w:val="000523BB"/>
    <w:rPr>
      <w:b/>
      <w:bCs/>
    </w:rPr>
  </w:style>
  <w:style w:type="character" w:customStyle="1" w:styleId="ad">
    <w:name w:val="批注主题 字符"/>
    <w:basedOn w:val="ab"/>
    <w:link w:val="ac"/>
    <w:uiPriority w:val="99"/>
    <w:semiHidden/>
    <w:rsid w:val="000523BB"/>
    <w:rPr>
      <w:b/>
      <w:bCs/>
      <w:sz w:val="20"/>
      <w:szCs w:val="20"/>
    </w:rPr>
  </w:style>
  <w:style w:type="paragraph" w:styleId="ae">
    <w:name w:val="Balloon Text"/>
    <w:basedOn w:val="a"/>
    <w:link w:val="af"/>
    <w:uiPriority w:val="99"/>
    <w:semiHidden/>
    <w:unhideWhenUsed/>
    <w:rsid w:val="00B1470A"/>
    <w:pPr>
      <w:spacing w:after="0" w:line="240" w:lineRule="auto"/>
    </w:pPr>
    <w:rPr>
      <w:rFonts w:ascii="Segoe UI" w:hAnsi="Segoe UI" w:cs="Segoe UI"/>
      <w:sz w:val="18"/>
      <w:szCs w:val="18"/>
    </w:rPr>
  </w:style>
  <w:style w:type="character" w:customStyle="1" w:styleId="af">
    <w:name w:val="批注框文本 字符"/>
    <w:basedOn w:val="a0"/>
    <w:link w:val="ae"/>
    <w:uiPriority w:val="99"/>
    <w:semiHidden/>
    <w:rsid w:val="00B1470A"/>
    <w:rPr>
      <w:rFonts w:ascii="Segoe UI" w:hAnsi="Segoe UI" w:cs="Segoe UI"/>
      <w:sz w:val="18"/>
      <w:szCs w:val="18"/>
    </w:rPr>
  </w:style>
  <w:style w:type="paragraph" w:styleId="af0">
    <w:name w:val="Normal (Web)"/>
    <w:basedOn w:val="a"/>
    <w:uiPriority w:val="99"/>
    <w:semiHidden/>
    <w:unhideWhenUsed/>
    <w:rsid w:val="00597EB0"/>
    <w:rPr>
      <w:rFonts w:ascii="Times New Roman" w:hAnsi="Times New Roman" w:cs="Times New Roman"/>
      <w:sz w:val="24"/>
      <w:szCs w:val="24"/>
    </w:rPr>
  </w:style>
  <w:style w:type="paragraph" w:styleId="af1">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customStyle="1" w:styleId="EndNoteBibliographyTitle">
    <w:name w:val="EndNote Bibliography Title"/>
    <w:basedOn w:val="a"/>
    <w:link w:val="EndNoteBibliographyTitle0"/>
    <w:rsid w:val="005732BF"/>
    <w:pPr>
      <w:spacing w:after="0"/>
      <w:jc w:val="center"/>
    </w:pPr>
    <w:rPr>
      <w:rFonts w:ascii="Times New Roman" w:hAnsi="Times New Roman" w:cs="Times New Roman"/>
      <w:noProof/>
    </w:rPr>
  </w:style>
  <w:style w:type="character" w:customStyle="1" w:styleId="EndNoteBibliographyTitle0">
    <w:name w:val="EndNote Bibliography Title 字符"/>
    <w:basedOn w:val="a0"/>
    <w:link w:val="EndNoteBibliographyTitle"/>
    <w:rsid w:val="005732BF"/>
    <w:rPr>
      <w:rFonts w:ascii="Times New Roman" w:hAnsi="Times New Roman" w:cs="Times New Roman"/>
      <w:noProof/>
    </w:rPr>
  </w:style>
  <w:style w:type="paragraph" w:customStyle="1" w:styleId="EndNoteBibliography">
    <w:name w:val="EndNote Bibliography"/>
    <w:basedOn w:val="a"/>
    <w:link w:val="EndNoteBibliography0"/>
    <w:rsid w:val="005732BF"/>
    <w:pPr>
      <w:spacing w:line="240" w:lineRule="auto"/>
      <w:jc w:val="center"/>
    </w:pPr>
    <w:rPr>
      <w:rFonts w:ascii="Times New Roman" w:hAnsi="Times New Roman" w:cs="Times New Roman"/>
      <w:noProof/>
    </w:rPr>
  </w:style>
  <w:style w:type="character" w:customStyle="1" w:styleId="EndNoteBibliography0">
    <w:name w:val="EndNote Bibliography 字符"/>
    <w:basedOn w:val="a0"/>
    <w:link w:val="EndNoteBibliography"/>
    <w:rsid w:val="005732BF"/>
    <w:rPr>
      <w:rFonts w:ascii="Times New Roman" w:hAnsi="Times New Roman" w:cs="Times New Roman"/>
      <w:noProof/>
    </w:rPr>
  </w:style>
  <w:style w:type="character" w:styleId="af2">
    <w:name w:val="Hyperlink"/>
    <w:basedOn w:val="a0"/>
    <w:uiPriority w:val="99"/>
    <w:unhideWhenUsed/>
    <w:rsid w:val="00B71C1A"/>
    <w:rPr>
      <w:color w:val="0563C1" w:themeColor="hyperlink"/>
      <w:u w:val="single"/>
    </w:rPr>
  </w:style>
  <w:style w:type="character" w:styleId="af3">
    <w:name w:val="Unresolved Mention"/>
    <w:basedOn w:val="a0"/>
    <w:uiPriority w:val="99"/>
    <w:semiHidden/>
    <w:unhideWhenUsed/>
    <w:rsid w:val="00B71C1A"/>
    <w:rPr>
      <w:color w:val="605E5C"/>
      <w:shd w:val="clear" w:color="auto" w:fill="E1DFDD"/>
    </w:rPr>
  </w:style>
  <w:style w:type="character" w:styleId="af4">
    <w:name w:val="FollowedHyperlink"/>
    <w:basedOn w:val="a0"/>
    <w:uiPriority w:val="99"/>
    <w:semiHidden/>
    <w:unhideWhenUsed/>
    <w:rsid w:val="00901A39"/>
    <w:rPr>
      <w:color w:val="954F72" w:themeColor="followedHyperlink"/>
      <w:u w:val="single"/>
    </w:rPr>
  </w:style>
  <w:style w:type="paragraph" w:styleId="af5">
    <w:name w:val="header"/>
    <w:basedOn w:val="a"/>
    <w:link w:val="af6"/>
    <w:uiPriority w:val="99"/>
    <w:unhideWhenUsed/>
    <w:rsid w:val="000402FF"/>
    <w:pPr>
      <w:tabs>
        <w:tab w:val="center" w:pos="4320"/>
        <w:tab w:val="right" w:pos="8640"/>
      </w:tabs>
      <w:snapToGrid w:val="0"/>
      <w:spacing w:line="240" w:lineRule="auto"/>
      <w:jc w:val="center"/>
    </w:pPr>
    <w:rPr>
      <w:sz w:val="18"/>
      <w:szCs w:val="18"/>
    </w:rPr>
  </w:style>
  <w:style w:type="character" w:customStyle="1" w:styleId="af6">
    <w:name w:val="页眉 字符"/>
    <w:basedOn w:val="a0"/>
    <w:link w:val="af5"/>
    <w:uiPriority w:val="99"/>
    <w:rsid w:val="000402FF"/>
    <w:rPr>
      <w:sz w:val="18"/>
      <w:szCs w:val="18"/>
    </w:rPr>
  </w:style>
  <w:style w:type="paragraph" w:styleId="af7">
    <w:name w:val="footer"/>
    <w:basedOn w:val="a"/>
    <w:link w:val="af8"/>
    <w:uiPriority w:val="99"/>
    <w:unhideWhenUsed/>
    <w:rsid w:val="000402FF"/>
    <w:pPr>
      <w:tabs>
        <w:tab w:val="center" w:pos="4320"/>
        <w:tab w:val="right" w:pos="8640"/>
      </w:tabs>
      <w:snapToGrid w:val="0"/>
      <w:spacing w:line="240" w:lineRule="auto"/>
    </w:pPr>
    <w:rPr>
      <w:sz w:val="18"/>
      <w:szCs w:val="18"/>
    </w:rPr>
  </w:style>
  <w:style w:type="character" w:customStyle="1" w:styleId="af8">
    <w:name w:val="页脚 字符"/>
    <w:basedOn w:val="a0"/>
    <w:link w:val="af7"/>
    <w:uiPriority w:val="99"/>
    <w:rsid w:val="000402F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Props1.xml><?xml version="1.0" encoding="utf-8"?>
<ds:datastoreItem xmlns:ds="http://schemas.openxmlformats.org/officeDocument/2006/customXml" ds:itemID="{C775164F-4DA2-4FFA-8336-0671F366909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20</Pages>
  <Words>8803</Words>
  <Characters>50183</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58869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mmwave</dc:creator>
  <cp:lastModifiedBy>Xinhang Xu</cp:lastModifiedBy>
  <cp:revision>9</cp:revision>
  <cp:lastPrinted>2025-07-17T05:36:00Z</cp:lastPrinted>
  <dcterms:created xsi:type="dcterms:W3CDTF">2025-09-26T06:29:00Z</dcterms:created>
  <dcterms:modified xsi:type="dcterms:W3CDTF">2025-09-28T09:24:00Z</dcterms:modified>
</cp:coreProperties>
</file>