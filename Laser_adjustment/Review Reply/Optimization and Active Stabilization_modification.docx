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21E13CBA"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B8550B" w:rsidRPr="00B8550B">
          <w:rPr>
            <w:rStyle w:val="Hyperlink"/>
          </w:rPr>
          <w:t>1</w:t>
        </w:r>
      </w:hyperlink>
      <w:r w:rsidR="00A604C8">
        <w:rPr>
          <w:noProof/>
        </w:rPr>
        <w:t xml:space="preserve">, </w:t>
      </w:r>
      <w:hyperlink w:anchor="_ENREF_2" w:tooltip="Chen, 2024 #2386" w:history="1">
        <w:r w:rsidR="00B8550B" w:rsidRPr="00B8550B">
          <w:rPr>
            <w:rStyle w:val="Hyperlink"/>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B8550B" w:rsidRPr="00B8550B">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5" w:tooltip="Ren, 2017 #2392" w:history="1">
        <w:r w:rsidR="00B8550B" w:rsidRPr="00B8550B">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B8550B" w:rsidRPr="00B8550B">
          <w:rPr>
            <w:rStyle w:val="Hyperlink"/>
          </w:rPr>
          <w:t>6</w:t>
        </w:r>
      </w:hyperlink>
      <w:r w:rsidR="00A604C8">
        <w:rPr>
          <w:noProof/>
        </w:rPr>
        <w:t xml:space="preserve">, </w:t>
      </w:r>
      <w:hyperlink w:anchor="_ENREF_7" w:tooltip="Yu, 2024 #2387" w:history="1">
        <w:r w:rsidR="00B8550B" w:rsidRPr="00B8550B">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B8550B" w:rsidRPr="00B8550B">
          <w:rPr>
            <w:rStyle w:val="Hyperlink"/>
          </w:rPr>
          <w:t>5</w:t>
        </w:r>
      </w:hyperlink>
      <w:r w:rsidR="00A604C8">
        <w:rPr>
          <w:noProof/>
        </w:rPr>
        <w:t xml:space="preserve">, </w:t>
      </w:r>
      <w:hyperlink w:anchor="_ENREF_8" w:tooltip="Jenko, 2000 #2393" w:history="1">
        <w:r w:rsidR="00B8550B" w:rsidRPr="00B8550B">
          <w:rPr>
            <w:rStyle w:val="Hyperlink"/>
          </w:rPr>
          <w:t>8</w:t>
        </w:r>
      </w:hyperlink>
      <w:r w:rsidR="00A604C8">
        <w:rPr>
          <w:noProof/>
        </w:rPr>
        <w:t xml:space="preserve">, </w:t>
      </w:r>
      <w:hyperlink w:anchor="_ENREF_9" w:tooltip="Dorland, 2000 #2394" w:history="1">
        <w:r w:rsidR="00B8550B" w:rsidRPr="00B8550B">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B8550B" w:rsidRPr="00B8550B">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11" w:tooltip="Valovič, 2011 #2398" w:history="1">
        <w:r w:rsidR="00B8550B" w:rsidRPr="00B8550B">
          <w:rPr>
            <w:rStyle w:val="Hyperlink"/>
          </w:rPr>
          <w:t>11</w:t>
        </w:r>
      </w:hyperlink>
      <w:r w:rsidR="00A604C8">
        <w:rPr>
          <w:noProof/>
        </w:rPr>
        <w:t>]</w:t>
      </w:r>
      <w:r w:rsidRPr="009A7A33">
        <w:fldChar w:fldCharType="end"/>
      </w:r>
      <w:r>
        <w:t xml:space="preserve">. </w:t>
      </w:r>
      <w:ins w:id="3" w:author="Xinhang Xu" w:date="2025-09-28T01:46:00Z">
        <w:r w:rsidR="00903011">
          <w:t xml:space="preserve"> </w:t>
        </w:r>
      </w:ins>
    </w:p>
    <w:p w14:paraId="1E7759A2" w14:textId="47DBEF36" w:rsidR="00B91178" w:rsidRPr="00315098" w:rsidRDefault="00087E2C" w:rsidP="00315098">
      <w:pPr>
        <w:jc w:val="both"/>
        <w:rPr>
          <w:rPrChange w:id="4" w:author="Xinhang Xu" w:date="2025-09-28T01:57:00Z">
            <w:rPr>
              <w:rFonts w:eastAsia="Calibri"/>
            </w:rPr>
          </w:rPrChange>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B8550B" w:rsidRPr="00B8550B">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5" w:name="_Hlk209917130"/>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B8550B" w:rsidRPr="00B8550B">
          <w:rPr>
            <w:rStyle w:val="Hyperlink"/>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B8550B" w:rsidRPr="00B8550B">
          <w:rPr>
            <w:rStyle w:val="Hyperlink"/>
          </w:rPr>
          <w:t>16-23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ins w:id="6" w:author="Xinhang Xu" w:date="2025-09-28T01:56:00Z">
        <w:r w:rsidR="00315098">
          <w:rPr>
            <w:rFonts w:eastAsia="Calibri"/>
          </w:rPr>
          <w:t xml:space="preserve"> and also </w:t>
        </w:r>
        <w:r w:rsidR="00315098" w:rsidRPr="008A3413">
          <w:t xml:space="preserve">simplifying optical </w:t>
        </w:r>
        <w:r w:rsidR="00315098" w:rsidRPr="008A3413">
          <w:lastRenderedPageBreak/>
          <w:t>alignment</w:t>
        </w:r>
        <w:r w:rsidR="00315098">
          <w:t xml:space="preserve"> duo to low refractive effect compared to 270/280 GHz high k scattering system</w:t>
        </w:r>
      </w:ins>
      <w:r w:rsidR="0050045C">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instrText xml:space="preserve"> ADDIN EN.CITE </w:instrText>
      </w:r>
      <w:r w:rsidR="0050045C">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instrText xml:space="preserve"> ADDIN EN.CITE.DATA </w:instrText>
      </w:r>
      <w:r w:rsidR="0050045C">
        <w:fldChar w:fldCharType="end"/>
      </w:r>
      <w:r w:rsidR="0050045C">
        <w:fldChar w:fldCharType="separate"/>
      </w:r>
      <w:r w:rsidR="0050045C">
        <w:rPr>
          <w:noProof/>
        </w:rPr>
        <w:t>[</w:t>
      </w:r>
      <w:hyperlink w:anchor="_ENREF_24" w:tooltip="Sun, 2025 #2412" w:history="1">
        <w:r w:rsidR="00B8550B" w:rsidRPr="00B8550B">
          <w:rPr>
            <w:rStyle w:val="Hyperlink"/>
          </w:rPr>
          <w:t>24</w:t>
        </w:r>
      </w:hyperlink>
      <w:r w:rsidR="0050045C">
        <w:rPr>
          <w:noProof/>
        </w:rPr>
        <w:t xml:space="preserve">, </w:t>
      </w:r>
      <w:hyperlink w:anchor="_ENREF_25" w:tooltip="Smith, 2004 #2414" w:history="1">
        <w:r w:rsidR="00B8550B" w:rsidRPr="00B8550B">
          <w:rPr>
            <w:rStyle w:val="Hyperlink"/>
          </w:rPr>
          <w:t>25</w:t>
        </w:r>
      </w:hyperlink>
      <w:r w:rsidR="0050045C">
        <w:rPr>
          <w:noProof/>
        </w:rPr>
        <w:t>]</w:t>
      </w:r>
      <w:r w:rsidR="0050045C">
        <w:fldChar w:fldCharType="end"/>
      </w:r>
      <w:ins w:id="7" w:author="Xinhang Xu" w:date="2025-09-28T01:57:00Z">
        <w:del w:id="8" w:author="Xinhang Xu [2]" w:date="2025-09-28T02:15:00Z">
          <w:r w:rsidR="00315098" w:rsidDel="0050045C">
            <w:delText>(</w:delText>
          </w:r>
        </w:del>
      </w:ins>
      <w:ins w:id="9" w:author="Xinhang Xu" w:date="2025-09-28T01:58:00Z">
        <w:del w:id="10" w:author="Xinhang Xu [2]" w:date="2025-09-28T02:15:00Z">
          <w:r w:rsidR="00315098" w:rsidRPr="00315098" w:rsidDel="0050045C">
            <w:delText xml:space="preserve">Development and preliminary results of 270 GHz microwave forward scattering diagnostic system on the experimental advanced superconducting tokamak (EAST) </w:delText>
          </w:r>
          <w:r w:rsidR="00315098" w:rsidDel="0050045C">
            <w:delText>,</w:delText>
          </w:r>
        </w:del>
      </w:ins>
      <w:ins w:id="11" w:author="Xinhang Xu" w:date="2025-09-28T01:57:00Z">
        <w:del w:id="12" w:author="Xinhang Xu [2]" w:date="2025-09-28T02:15:00Z">
          <w:r w:rsidR="00315098" w:rsidDel="0050045C">
            <w:delText>Microwave scattering system design for scale turbulence measurements on NSTX)</w:delText>
          </w:r>
        </w:del>
      </w:ins>
      <w:r w:rsidR="005541EC" w:rsidRPr="005541EC">
        <w:rPr>
          <w:rFonts w:eastAsia="Calibri"/>
        </w:rPr>
        <w:t>.</w:t>
      </w:r>
      <w:r w:rsidR="005541EC">
        <w:rPr>
          <w:rFonts w:eastAsia="Calibri" w:hint="eastAsia"/>
        </w:rPr>
        <w:t xml:space="preserve"> </w:t>
      </w:r>
      <w:bookmarkStart w:id="13" w:name="_Hlk209913514"/>
      <w:bookmarkEnd w:id="5"/>
      <w:r>
        <w:t>The system utilizes an 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bookmarkEnd w:id="13"/>
      <w:r w:rsidR="00A604C8" w:rsidRPr="00A604C8">
        <w:fldChar w:fldCharType="begin"/>
      </w:r>
      <w:r w:rsidR="0050045C">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50045C">
        <w:rPr>
          <w:noProof/>
        </w:rPr>
        <w:t>[</w:t>
      </w:r>
      <w:hyperlink w:anchor="_ENREF_26" w:tooltip="Barchfeld, 2017 #2353" w:history="1">
        <w:r w:rsidR="00B8550B" w:rsidRPr="00B8550B">
          <w:rPr>
            <w:rStyle w:val="Hyperlink"/>
          </w:rPr>
          <w:t>26</w:t>
        </w:r>
      </w:hyperlink>
      <w:r w:rsidR="0050045C">
        <w:rPr>
          <w:noProof/>
        </w:rPr>
        <w:t>]</w:t>
      </w:r>
      <w:r w:rsidR="00A604C8" w:rsidRPr="00A604C8">
        <w:fldChar w:fldCharType="end"/>
      </w:r>
      <w:r>
        <w:t>.</w:t>
      </w:r>
      <w:del w:id="14" w:author="Xinhang Xu" w:date="2025-09-28T01:50:00Z">
        <w:r w:rsidDel="008A3413">
          <w:delText xml:space="preserve"> </w:delText>
        </w:r>
      </w:del>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 </w:instrText>
      </w:r>
      <w:r w:rsidR="0050045C">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EN.CITE.DATA </w:instrText>
      </w:r>
      <w:r w:rsidR="0050045C">
        <w:fldChar w:fldCharType="end"/>
      </w:r>
      <w:r w:rsidR="00A604C8" w:rsidRPr="00A604C8">
        <w:fldChar w:fldCharType="separate"/>
      </w:r>
      <w:r w:rsidR="0050045C">
        <w:rPr>
          <w:noProof/>
        </w:rPr>
        <w:t>[</w:t>
      </w:r>
      <w:hyperlink w:anchor="_ENREF_27" w:tooltip="Domier, 2022 #2373" w:history="1">
        <w:r w:rsidR="00B8550B" w:rsidRPr="00B8550B">
          <w:rPr>
            <w:rStyle w:val="Hyperlink"/>
          </w:rPr>
          <w:t>27-30</w:t>
        </w:r>
      </w:hyperlink>
      <w:r w:rsidR="0050045C">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50045C">
        <w:instrText xml:space="preserve"> ADDIN EN.CITE &lt;EndNote&gt;&lt;Cite&gt;&lt;Author&gt;Xiong&lt;/Author&gt;&lt;Year&gt;2014&lt;/Year&gt;&lt;RecNum&gt;2389&lt;/RecNum&gt;&lt;DisplayText&gt;[31]&lt;/DisplayText&gt;&lt;record&gt;&lt;rec-number&gt;2389&lt;/rec-number&gt;&lt;foreign-keys&gt;&lt;key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50045C">
        <w:rPr>
          <w:noProof/>
        </w:rPr>
        <w:t>[</w:t>
      </w:r>
      <w:hyperlink w:anchor="_ENREF_31" w:tooltip="Xiong, 2014 #2389" w:history="1">
        <w:r w:rsidR="00B8550B" w:rsidRPr="00B8550B">
          <w:rPr>
            <w:rStyle w:val="Hyperlink"/>
          </w:rPr>
          <w:t>31</w:t>
        </w:r>
      </w:hyperlink>
      <w:r w:rsidR="0050045C">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50045C">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50045C">
        <w:rPr>
          <w:noProof/>
        </w:rPr>
        <w:t>[</w:t>
      </w:r>
      <w:hyperlink w:anchor="_ENREF_32" w:tooltip="Perkins, 2000 #2376" w:history="1">
        <w:r w:rsidR="00B8550B" w:rsidRPr="00B8550B">
          <w:rPr>
            <w:rStyle w:val="Hyperlink"/>
          </w:rPr>
          <w:t>32</w:t>
        </w:r>
      </w:hyperlink>
      <w:r w:rsidR="0050045C">
        <w:rPr>
          <w:noProof/>
        </w:rPr>
        <w:t>]</w:t>
      </w:r>
      <w:r w:rsidR="00A604C8" w:rsidRPr="00A604C8">
        <w:fldChar w:fldCharType="end"/>
      </w:r>
      <w:r>
        <w:t xml:space="preserve">.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lastRenderedPageBreak/>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1CB4BA5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15" w:name="_heading=h.cky4jcpsgutv" w:colFirst="0" w:colLast="0"/>
      <w:bookmarkEnd w:id="15"/>
      <w:r>
        <w:rPr>
          <w:i/>
          <w:color w:val="44546A"/>
          <w:sz w:val="18"/>
          <w:szCs w:val="18"/>
        </w:rPr>
        <w:t>Figure 2. Schematic of the CO₂ laser. The main components include the output coupler, Brewster windows, diffraction grating, and laser cavity waveguide.</w:t>
      </w:r>
    </w:p>
    <w:p w14:paraId="647DC763" w14:textId="1C035B50"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reflecting 99% of the incident CO₂ laser radiation.</w:t>
      </w:r>
      <w:ins w:id="16" w:author="Xinhang Xu [2]" w:date="2025-09-28T02:19:00Z">
        <w:r w:rsidR="0050045C" w:rsidRPr="0050045C">
          <w:rPr>
            <w:color w:val="FF0000"/>
          </w:rPr>
          <w:t xml:space="preserve"> </w:t>
        </w:r>
        <w:r w:rsidR="0050045C" w:rsidRPr="00114C97">
          <w:rPr>
            <w:color w:val="FF0000"/>
          </w:rPr>
          <w:t>The silicon wafer is coated with thin layers of germanium and zinc sulfide, forming a high/low refractive index pair</w:t>
        </w:r>
      </w:ins>
      <w:r w:rsidR="00B8550B">
        <w:rPr>
          <w:color w:val="FF0000"/>
        </w:rPr>
        <w:fldChar w:fldCharType="begin"/>
      </w:r>
      <w:r w:rsidR="00B8550B">
        <w:rPr>
          <w:color w:val="FF0000"/>
        </w:rPr>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8550B">
        <w:rPr>
          <w:color w:val="FF0000"/>
        </w:rPr>
        <w:fldChar w:fldCharType="separate"/>
      </w:r>
      <w:r w:rsidR="00B8550B">
        <w:rPr>
          <w:noProof/>
          <w:color w:val="FF0000"/>
        </w:rPr>
        <w:t>[</w:t>
      </w:r>
      <w:hyperlink w:anchor="_ENREF_26" w:tooltip="Barchfeld, 2017 #2353" w:history="1">
        <w:r w:rsidR="00B8550B" w:rsidRPr="00B8550B">
          <w:rPr>
            <w:rStyle w:val="Hyperlink"/>
          </w:rPr>
          <w:t>26</w:t>
        </w:r>
      </w:hyperlink>
      <w:r w:rsidR="00B8550B">
        <w:rPr>
          <w:noProof/>
          <w:color w:val="FF0000"/>
        </w:rPr>
        <w:t>]</w:t>
      </w:r>
      <w:r w:rsidR="00B8550B">
        <w:rPr>
          <w:color w:val="FF0000"/>
        </w:rPr>
        <w:fldChar w:fldCharType="end"/>
      </w:r>
      <w:ins w:id="17" w:author="Xinhang Xu [2]" w:date="2025-09-28T02:19:00Z">
        <w:r w:rsidR="0050045C" w:rsidRPr="00114C97">
          <w:rPr>
            <w:color w:val="FF0000"/>
          </w:rPr>
          <w:t>. Each layer has a thickness equal to one-quarter of the CO₂ laser wavelength in its respective medium, which enhances the reflection of the CO₂ laser. Meanwhile, the transmission in the FIR range is strongly influenced by the thickness of the silicon wafer due to coherence effects.</w:t>
        </w:r>
      </w:ins>
      <w:r>
        <w:t xml:space="preserve"> </w:t>
      </w:r>
      <w:ins w:id="18" w:author="Xinhang Xu [2]" w:date="2025-09-28T02:19:00Z">
        <w:r w:rsidR="00B8550B">
          <w:rPr>
            <w:rFonts w:hint="eastAsia"/>
          </w:rPr>
          <w:t xml:space="preserve">Behind the </w:t>
        </w:r>
        <w:r w:rsidR="00B8550B" w:rsidRPr="00114C97">
          <w:rPr>
            <w:color w:val="FF0000"/>
          </w:rPr>
          <w:t>silicon wafer</w:t>
        </w:r>
        <w:r w:rsidR="00B8550B">
          <w:rPr>
            <w:rFonts w:hint="eastAsia"/>
            <w:color w:val="FF0000"/>
          </w:rPr>
          <w:t>,</w:t>
        </w:r>
        <w:r w:rsidR="00B8550B">
          <w:rPr>
            <w:rFonts w:hint="eastAsia"/>
          </w:rPr>
          <w:t xml:space="preserve"> </w:t>
        </w:r>
      </w:ins>
      <w:del w:id="19" w:author="Xinhang Xu [2]" w:date="2025-09-28T02:19:00Z">
        <w:r w:rsidDel="00B8550B">
          <w:delText xml:space="preserve">The </w:delText>
        </w:r>
      </w:del>
      <w:ins w:id="20" w:author="Xinhang Xu [2]" w:date="2025-09-28T02:19:00Z">
        <w:r w:rsidR="00B8550B">
          <w:rPr>
            <w:rFonts w:hint="eastAsia"/>
          </w:rPr>
          <w:t>t</w:t>
        </w:r>
        <w:r w:rsidR="00B8550B">
          <w:t xml:space="preserve">he </w:t>
        </w:r>
      </w:ins>
      <w:r>
        <w:t xml:space="preserve">system incorporates a 300 </w:t>
      </w:r>
      <w:proofErr w:type="spellStart"/>
      <w:r>
        <w:t>lpi</w:t>
      </w:r>
      <w:proofErr w:type="spellEnd"/>
      <w:r>
        <w:t xml:space="preserve"> (line per inch) metallic mesh that exhibits wavelength-selective behavior, transmitting 20% and reflecting 80% of the 432 μm FIR radiation.</w:t>
      </w:r>
      <w:ins w:id="21" w:author="Xinhang Xu" w:date="2025-09-28T00:36:00Z">
        <w:r w:rsidR="00000F5D">
          <w:t xml:space="preserve"> </w:t>
        </w:r>
      </w:ins>
      <w:bookmarkStart w:id="22" w:name="_Hlk209912453"/>
      <w:ins w:id="23" w:author="Xinhang Xu" w:date="2025-09-28T00:39:00Z">
        <w:r w:rsidR="00000F5D">
          <w:t>Both the metallic mesh and the front mirror are mounted on translational optical stages along the waveguide axis, allowing the cavity to be adjusted by moving the two optics using stepper motors.</w:t>
        </w:r>
      </w:ins>
      <w:del w:id="24" w:author="Xinhang Xu" w:date="2025-09-27T23:50:00Z">
        <w:r w:rsidDel="00C3768E">
          <w:delText xml:space="preserve"> </w:delText>
        </w:r>
        <w:bookmarkEnd w:id="22"/>
        <w:r w:rsidDel="00C3768E">
          <w:delText>These optical elements are contained within the</w:delText>
        </w:r>
        <w:r w:rsidR="00023E75" w:rsidDel="00C3768E">
          <w:delText xml:space="preserve"> FIR laser system</w:delText>
        </w:r>
        <w:r w:rsidDel="00C3768E">
          <w:delText>, forming the complete resonant cavity structure.</w:delText>
        </w:r>
      </w:del>
      <w:ins w:id="25" w:author="Xinhang Xu" w:date="2025-09-27T23:50:00Z">
        <w:r w:rsidR="00C3768E" w:rsidRPr="00C3768E">
          <w:t xml:space="preserve"> </w:t>
        </w:r>
      </w:ins>
      <w:bookmarkStart w:id="26" w:name="_Hlk209909550"/>
      <w:ins w:id="27" w:author="Xinhang Xu" w:date="2025-09-27T23:51:00Z">
        <w:r w:rsidR="00C3768E">
          <w:t xml:space="preserve">These optical elements are housed within the FIR laser system, forming the complete resonant cavity structure in the laser cavity waveguide. </w:t>
        </w:r>
        <w:r w:rsidR="00C3768E">
          <w:lastRenderedPageBreak/>
          <w:t>The waveguide consists of a borosilicate tube approximately 62 inches long with an inner diameter of 1.5 inches, surrounded by an outer water-cooling tube with a diameter of 2.375 inches to dissipate heat generated by the CO₂ laser.</w:t>
        </w:r>
      </w:ins>
      <w:del w:id="28" w:author="Xinhang Xu" w:date="2025-09-27T23:50:00Z">
        <w:r w:rsidDel="00C3768E">
          <w:delText xml:space="preserve"> </w:delText>
        </w:r>
      </w:del>
      <w:bookmarkEnd w:id="26"/>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29" w:name="_heading=h.awxv3lhkuv3" w:colFirst="0" w:colLast="0"/>
      <w:bookmarkEnd w:id="29"/>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3A2DBAEB"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w:t>
      </w:r>
      <w:del w:id="30" w:author="Xinhang Xu" w:date="2025-09-27T23:56:00Z">
        <w:r w:rsidDel="0083577E">
          <w:delText xml:space="preserve">A 1 m focal length focusing lens </w:delText>
        </w:r>
        <w:r w:rsidR="002D65BF" w:rsidDel="0083577E">
          <w:delText>collimates</w:delText>
        </w:r>
        <w:r w:rsidDel="0083577E">
          <w:delText xml:space="preserve"> the beam before it enter</w:delText>
        </w:r>
        <w:r w:rsidR="002D65BF" w:rsidDel="0083577E">
          <w:delText>s</w:delText>
        </w:r>
        <w:r w:rsidDel="0083577E">
          <w:delText xml:space="preserve"> through the input coupler window. </w:delText>
        </w:r>
        <w:bookmarkStart w:id="31" w:name="_Hlk209904810"/>
        <w:bookmarkStart w:id="32" w:name="OLE_LINK1"/>
        <w:r w:rsidDel="0083577E">
          <w:delText xml:space="preserve">Inside the cavity, a copper mirror with a 4 mm radius central aperture is positioned such that the CO₂ laser beam waist coincides with the aperture location. </w:delText>
        </w:r>
      </w:del>
      <w:bookmarkEnd w:id="31"/>
      <w:bookmarkEnd w:id="32"/>
      <w:del w:id="33" w:author="Xinhang Xu" w:date="2025-09-27T23:54:00Z">
        <w:r w:rsidDel="0083577E">
          <w:delText xml:space="preserve">This strategic placement allows for controlled beam expansion within the FIR cavity while minimizing back-reflected power that could interfere with CO₂ laser stability. </w:delText>
        </w:r>
      </w:del>
      <w:ins w:id="34" w:author="Xinhang Xu" w:date="2025-09-27T23:56:00Z">
        <w:r w:rsidR="0083577E">
          <w:t xml:space="preserve">Inside the input window, as shown in Fig. 3, a rear mirror with a 4 mm-radius central aperture is positioned adjacent to the FIR input window. </w:t>
        </w:r>
      </w:ins>
      <w:ins w:id="35" w:author="Xinhang Xu" w:date="2025-09-28T02:34:00Z">
        <w:r w:rsidR="00717FD7">
          <w:t>An</w:t>
        </w:r>
      </w:ins>
      <w:ins w:id="36" w:author="Xinhang Xu" w:date="2025-09-27T23:56:00Z">
        <w:r w:rsidR="0083577E">
          <w:t xml:space="preserve"> </w:t>
        </w:r>
      </w:ins>
      <w:ins w:id="37" w:author="Xinhang Xu" w:date="2025-09-28T00:19:00Z">
        <w:r w:rsidR="000F15B0">
          <w:t xml:space="preserve">anti-reflection coated </w:t>
        </w:r>
      </w:ins>
      <w:ins w:id="38" w:author="Xinhang Xu" w:date="2025-09-27T23:56:00Z">
        <w:r w:rsidR="0083577E">
          <w:t>focusing lens with a 1 m focal length is used to reduce the beam radius, creating a narrow waist near the input window. This allows the CO₂ beam to pass through the copper mirror via the c</w:t>
        </w:r>
        <w:bookmarkStart w:id="39" w:name="_GoBack"/>
        <w:bookmarkEnd w:id="39"/>
        <w:r w:rsidR="0083577E">
          <w:t xml:space="preserve">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 </w:t>
        </w:r>
      </w:ins>
      <w:r>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40" w:name="_heading=h.iil601u2zu64" w:colFirst="0" w:colLast="0"/>
      <w:bookmarkEnd w:id="40"/>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41" w:name="_heading=h.qrdwkjf5037i" w:colFirst="0" w:colLast="0"/>
      <w:bookmarkEnd w:id="41"/>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8DF1625"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50045C">
        <w:rPr>
          <w:color w:val="000000" w:themeColor="text1"/>
        </w:rPr>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50045C">
        <w:rPr>
          <w:noProof/>
          <w:color w:val="000000" w:themeColor="text1"/>
        </w:rPr>
        <w:t>[</w:t>
      </w:r>
      <w:hyperlink w:anchor="_ENREF_32" w:tooltip="Perkins, 2000 #2376" w:history="1">
        <w:r w:rsidR="00B8550B" w:rsidRPr="00B8550B">
          <w:rPr>
            <w:rStyle w:val="Hyperlink"/>
          </w:rPr>
          <w:t>32</w:t>
        </w:r>
      </w:hyperlink>
      <w:r w:rsidR="0050045C">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2355" w:history="1">
        <w:r w:rsidR="00B8550B" w:rsidRPr="00B8550B">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42" w:name="_heading=h.wth9htqf26y8" w:colFirst="0" w:colLast="0"/>
      <w:bookmarkEnd w:id="42"/>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ins w:id="43" w:author="Xinhang Xu" w:date="2025-09-28T00:00:00Z">
        <w:r w:rsidR="0083577E">
          <w:t xml:space="preserve"> in Fig. 7</w:t>
        </w:r>
      </w:ins>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E87F6FE" w:rsidR="00B91178" w:rsidRDefault="00087E2C" w:rsidP="002D65BF">
      <w:pPr>
        <w:ind w:firstLine="360"/>
        <w:jc w:val="both"/>
      </w:pPr>
      <w:bookmarkStart w:id="44" w:name="_Hlk209910596"/>
      <w:r>
        <w:lastRenderedPageBreak/>
        <w:t>The front mirror (designated as #</w:t>
      </w:r>
      <w:r w:rsidR="006D50EA">
        <w:t xml:space="preserve"> </w:t>
      </w:r>
      <w:r>
        <w:t xml:space="preserve">2 in Fig. </w:t>
      </w:r>
      <w:r w:rsidR="00905FFF">
        <w:t>7</w:t>
      </w:r>
      <w:r>
        <w:t xml:space="preserve">) </w:t>
      </w:r>
      <w:bookmarkEnd w:id="44"/>
      <w:del w:id="45" w:author="Xinhang Xu" w:date="2025-09-28T00:05:00Z">
        <w:r w:rsidDel="008E6D6C">
          <w:delText>utilizes a dielectric-coated silicon wafer engineered for dual-band performance: 98% transmission at FIR wavelengths and 99% reflectivity for CO₂ laser radiation</w:delText>
        </w:r>
      </w:del>
      <w:ins w:id="46" w:author="Xinhang Xu" w:date="2025-09-28T00:07:00Z">
        <w:r w:rsidR="008E6D6C" w:rsidRPr="008E6D6C">
          <w:t xml:space="preserve"> </w:t>
        </w:r>
        <w:r w:rsidR="008E6D6C">
          <w:t xml:space="preserve">, </w:t>
        </w:r>
        <w:bookmarkStart w:id="47" w:name="_Hlk209910604"/>
        <w:r w:rsidR="008E6D6C">
          <w:t>which is also shown in Fig. 3, is used to couple the FIR and CO₂ wavelengths</w:t>
        </w:r>
      </w:ins>
      <w:r>
        <w:t>.</w:t>
      </w:r>
      <w:bookmarkEnd w:id="47"/>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48" w:name="_heading=h.q8v90e2x0tx0" w:colFirst="0" w:colLast="0"/>
      <w:bookmarkEnd w:id="4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49" w:name="_heading=h.sxtl0xz5k75b" w:colFirst="0" w:colLast="0"/>
      <w:bookmarkEnd w:id="4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3899BAC6" w:rsidR="00B91178" w:rsidRDefault="00A53692">
      <w:pPr>
        <w:keepNext/>
        <w:pBdr>
          <w:top w:val="nil"/>
          <w:left w:val="nil"/>
          <w:bottom w:val="nil"/>
          <w:right w:val="nil"/>
          <w:between w:val="nil"/>
        </w:pBdr>
        <w:spacing w:after="200" w:line="240" w:lineRule="auto"/>
        <w:jc w:val="center"/>
        <w:rPr>
          <w:i/>
          <w:color w:val="44546A"/>
          <w:sz w:val="18"/>
          <w:szCs w:val="18"/>
        </w:rPr>
      </w:pPr>
      <w:del w:id="50" w:author="Xinhang Xu" w:date="2025-09-28T01:10:00Z">
        <w:r w:rsidRPr="00A53692" w:rsidDel="008F2DDB">
          <w:rPr>
            <w:i/>
            <w:noProof/>
            <w:color w:val="44546A"/>
            <w:sz w:val="18"/>
            <w:szCs w:val="18"/>
          </w:rPr>
          <w:lastRenderedPageBreak/>
          <w:drawing>
            <wp:inline distT="0" distB="0" distL="0" distR="0" wp14:anchorId="3D0E592D" wp14:editId="4C220763">
              <wp:extent cx="2533650" cy="3229006"/>
              <wp:effectExtent l="0" t="0" r="0" b="952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2555999" cy="3257488"/>
                      </a:xfrm>
                      <a:prstGeom prst="rect">
                        <a:avLst/>
                      </a:prstGeom>
                    </pic:spPr>
                  </pic:pic>
                </a:graphicData>
              </a:graphic>
            </wp:inline>
          </w:drawing>
        </w:r>
      </w:del>
      <w:ins w:id="51" w:author="Xinhang Xu" w:date="2025-09-28T01:10:00Z">
        <w:r w:rsidR="008F2DDB" w:rsidRPr="008F2DDB">
          <w:rPr>
            <w:noProof/>
          </w:rPr>
          <w:t xml:space="preserve"> </w:t>
        </w:r>
        <w:r w:rsidR="008F2DDB" w:rsidRPr="008F2DDB">
          <w:rPr>
            <w:i/>
            <w:noProof/>
            <w:color w:val="44546A"/>
            <w:sz w:val="18"/>
            <w:szCs w:val="18"/>
          </w:rPr>
          <w:lastRenderedPageBreak/>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7"/>
                      <a:stretch>
                        <a:fillRect/>
                      </a:stretch>
                    </pic:blipFill>
                    <pic:spPr>
                      <a:xfrm>
                        <a:off x="0" y="0"/>
                        <a:ext cx="4928271" cy="5977224"/>
                      </a:xfrm>
                      <a:prstGeom prst="rect">
                        <a:avLst/>
                      </a:prstGeom>
                    </pic:spPr>
                  </pic:pic>
                </a:graphicData>
              </a:graphic>
            </wp:inline>
          </w:drawing>
        </w:r>
      </w:ins>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52" w:name="_heading=h.hya1dpvddhom" w:colFirst="0" w:colLast="0"/>
      <w:bookmarkEnd w:id="52"/>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8FBB4E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52B26ED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ins w:id="53" w:author="Xinhang Xu" w:date="2025-09-28T00:24:00Z">
        <w:r w:rsidR="00C65AAB">
          <w:t>10</w:t>
        </w:r>
      </w:ins>
      <w:del w:id="54" w:author="Xinhang Xu" w:date="2025-09-28T00:24:00Z">
        <w:r w:rsidDel="00C65AAB">
          <w:delText>9</w:delText>
        </w:r>
      </w:del>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55" w:name="_heading=h.7pxj6be8okkj" w:colFirst="0" w:colLast="0"/>
      <w:bookmarkEnd w:id="55"/>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56" w:name="_heading=h.yh763855pw1c" w:colFirst="0" w:colLast="0"/>
      <w:bookmarkEnd w:id="56"/>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57" w:name="_heading=h.4oiuyt227jm" w:colFirst="0" w:colLast="0"/>
      <w:bookmarkEnd w:id="57"/>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30B3B9E3"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w:t>
      </w:r>
      <w:ins w:id="58" w:author="Xinhang Xu" w:date="2025-09-28T00:51:00Z">
        <w:r w:rsidR="00180EFE">
          <w:t>.</w:t>
        </w:r>
      </w:ins>
      <w:del w:id="59" w:author="Xinhang Xu" w:date="2025-09-28T00:46:00Z">
        <w:r w:rsidDel="00180EFE">
          <w:delText xml:space="preserve"> without compromising system performance</w:delText>
        </w:r>
      </w:del>
      <w:r>
        <w:t xml:space="preserve">. </w:t>
      </w:r>
      <w:del w:id="60" w:author="Xinhang Xu" w:date="2025-09-28T00:49:00Z">
        <w:r w:rsidDel="00180EFE">
          <w:delText xml:space="preserve">While our experiments demonstrate that higher formic acid gas pressure (190–221 mTorr) effectively smooths cavity-shift-induced power fluctuations </w:delText>
        </w:r>
      </w:del>
      <w:ins w:id="61" w:author="Xinhang Xu" w:date="2025-09-28T00:51:00Z">
        <w:r w:rsidR="00180EFE">
          <w:t>I</w:t>
        </w:r>
      </w:ins>
      <w:ins w:id="62" w:author="Xinhang Xu" w:date="2025-09-28T00:50:00Z">
        <w:r w:rsidR="00180EFE" w:rsidRPr="00180EFE">
          <w:t>ncreasing the formic acid pressure enhances the absorption of the pump beam, which reduces the amplitude of the standing waves and results in a smoother curve when the cavity length is scanned</w:t>
        </w:r>
        <w:r w:rsidR="00180EFE">
          <w:t xml:space="preserve"> </w:t>
        </w:r>
      </w:ins>
      <w:r>
        <w:t>(Fig. 1</w:t>
      </w:r>
      <w:r w:rsidR="00931CD0">
        <w:t>3</w:t>
      </w:r>
      <w:del w:id="63" w:author="Xinhang Xu" w:date="2025-09-28T00:51:00Z">
        <w:r w:rsidDel="00300772">
          <w:delText xml:space="preserve">), </w:delText>
        </w:r>
      </w:del>
      <w:ins w:id="64" w:author="Xinhang Xu" w:date="2025-09-28T00:51:00Z">
        <w:r w:rsidR="00300772">
          <w:t xml:space="preserve">). </w:t>
        </w:r>
      </w:ins>
      <w:del w:id="65" w:author="Xinhang Xu" w:date="2025-09-28T00:51:00Z">
        <w:r w:rsidDel="00300772">
          <w:delText xml:space="preserve">this improvement comes at the cost of reduced maximum FIR </w:delText>
        </w:r>
        <w:r w:rsidDel="00300772">
          <w:lastRenderedPageBreak/>
          <w:delText xml:space="preserve">output power. </w:delText>
        </w:r>
      </w:del>
      <w:r>
        <w:t>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66" w:name="_heading=h.yv1pp8t7lh1z" w:colFirst="0" w:colLast="0"/>
      <w:bookmarkEnd w:id="66"/>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1D54EF6D"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bookmarkStart w:id="67" w:name="_Hlk209916086"/>
      <w:ins w:id="68" w:author="Xinhang Xu" w:date="2025-09-28T01:40:00Z">
        <w:r w:rsidR="00CC2292">
          <w:t xml:space="preserve">As shown in Fig. 14, without auto-adjustment, the output power decreases to zero within 4 minutes, whereas with auto-adjustment, the output remains in the range of 75% to 100% over an extended period. </w:t>
        </w:r>
      </w:ins>
      <w:bookmarkEnd w:id="67"/>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69" w:name="_heading=h.j5n1b22gqc44" w:colFirst="0" w:colLast="0"/>
      <w:bookmarkEnd w:id="69"/>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33043E35"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del w:id="70" w:author="Xinhang Xu" w:date="2025-09-28T01:16:00Z">
        <w:r w:rsidR="00153361" w:rsidDel="00225171">
          <w:rPr>
            <w:bCs/>
          </w:rPr>
          <w:delText>Mythology</w:delText>
        </w:r>
      </w:del>
      <w:ins w:id="71" w:author="Xinhang Xu" w:date="2025-09-28T01:16:00Z">
        <w:r w:rsidR="00225171">
          <w:rPr>
            <w:bCs/>
          </w:rPr>
          <w:t>Methodology</w:t>
        </w:r>
      </w:ins>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del w:id="72" w:author="Xinhang Xu" w:date="2025-09-28T01:16:00Z">
        <w:r w:rsidR="00153361" w:rsidDel="00225171">
          <w:rPr>
            <w:bCs/>
          </w:rPr>
          <w:delText>Mythology</w:delText>
        </w:r>
      </w:del>
      <w:ins w:id="73" w:author="Xinhang Xu" w:date="2025-09-28T01:16:00Z">
        <w:r w:rsidR="00225171">
          <w:rPr>
            <w:bCs/>
          </w:rPr>
          <w:t>Methodology</w:t>
        </w:r>
      </w:ins>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Calvin Domier</w:t>
      </w:r>
      <w:r w:rsidR="00153361">
        <w:rPr>
          <w:b/>
        </w:rPr>
        <w:t>:</w:t>
      </w:r>
      <w:r w:rsidR="00153361" w:rsidRPr="00153361">
        <w:rPr>
          <w:rFonts w:hint="eastAsia"/>
          <w:bCs/>
        </w:rPr>
        <w:t xml:space="preserve"> </w:t>
      </w:r>
      <w:r w:rsidR="00204F38">
        <w:rPr>
          <w:rFonts w:hint="eastAsia"/>
          <w:bCs/>
        </w:rPr>
        <w:t xml:space="preserve">Conceptualization(equal); </w:t>
      </w:r>
      <w:del w:id="74" w:author="Xinhang Xu" w:date="2025-09-28T01:16:00Z">
        <w:r w:rsidR="00204F38" w:rsidDel="00225171">
          <w:rPr>
            <w:bCs/>
          </w:rPr>
          <w:delText>Mythology</w:delText>
        </w:r>
        <w:r w:rsidR="00204F38" w:rsidDel="00225171">
          <w:rPr>
            <w:rFonts w:hint="eastAsia"/>
            <w:bCs/>
          </w:rPr>
          <w:delText xml:space="preserve"> </w:delText>
        </w:r>
      </w:del>
      <w:ins w:id="75" w:author="Xinhang Xu" w:date="2025-09-28T01:16:00Z">
        <w:r w:rsidR="00225171">
          <w:rPr>
            <w:bCs/>
          </w:rPr>
          <w:t>Methodology</w:t>
        </w:r>
        <w:r w:rsidR="00225171">
          <w:rPr>
            <w:rFonts w:hint="eastAsia"/>
            <w:bCs/>
          </w:rPr>
          <w:t xml:space="preserve"> </w:t>
        </w:r>
      </w:ins>
      <w:r w:rsidR="00204F38">
        <w:rPr>
          <w:rFonts w:hint="eastAsia"/>
          <w:bCs/>
        </w:rPr>
        <w:t>(equal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BA50A45" w14:textId="77777777" w:rsidR="00B8550B" w:rsidRPr="00B8550B" w:rsidRDefault="005732BF">
      <w:pPr>
        <w:pStyle w:val="EndNoteBibliography"/>
        <w:spacing w:after="240"/>
        <w:ind w:left="550" w:hangingChars="250" w:hanging="550"/>
        <w:jc w:val="left"/>
        <w:pPrChange w:id="76" w:author="Xinhang Xu [2]" w:date="2025-09-28T02:23:00Z">
          <w:pPr>
            <w:pStyle w:val="EndNoteBibliography"/>
            <w:spacing w:after="240"/>
          </w:pPr>
        </w:pPrChange>
      </w:pPr>
      <w:r w:rsidRPr="000E00B5">
        <w:fldChar w:fldCharType="begin"/>
      </w:r>
      <w:r w:rsidRPr="000E00B5">
        <w:instrText xml:space="preserve"> ADDIN EN.REFLIST </w:instrText>
      </w:r>
      <w:r w:rsidRPr="000E00B5">
        <w:fldChar w:fldCharType="separate"/>
      </w:r>
      <w:bookmarkStart w:id="77" w:name="_ENREF_1"/>
      <w:r w:rsidR="00B8550B" w:rsidRPr="00B8550B">
        <w:t>1.</w:t>
      </w:r>
      <w:r w:rsidR="00B8550B" w:rsidRPr="00B8550B">
        <w:tab/>
        <w:t>P. Sun, Y. Ren, W. Wang, X. Han, H. Liu, Y. Li, G. Li, Y. Wang, B. Hao and Y. Zhu, "</w:t>
      </w:r>
      <w:r w:rsidR="00B8550B" w:rsidRPr="00B8550B">
        <w:rPr>
          <w:i/>
        </w:rPr>
        <w:t>On the Role of Ion Temperature Gradient Turbulence in Driving Ion Thermal Transport in Neutral Beam Injection-Heated L-mode Plasmas in a Superconducting Tokamak</w:t>
      </w:r>
      <w:r w:rsidR="00B8550B" w:rsidRPr="00B8550B">
        <w:t>", Nuclear Fusion,  (2025).</w:t>
      </w:r>
      <w:bookmarkEnd w:id="77"/>
    </w:p>
    <w:p w14:paraId="163465A5" w14:textId="77777777" w:rsidR="00B8550B" w:rsidRPr="00B8550B" w:rsidRDefault="00B8550B">
      <w:pPr>
        <w:pStyle w:val="EndNoteBibliography"/>
        <w:spacing w:after="240"/>
        <w:ind w:left="550" w:hangingChars="250" w:hanging="550"/>
        <w:jc w:val="left"/>
        <w:pPrChange w:id="78" w:author="Xinhang Xu [2]" w:date="2025-09-28T02:23:00Z">
          <w:pPr>
            <w:pStyle w:val="EndNoteBibliography"/>
            <w:spacing w:after="240"/>
          </w:pPr>
        </w:pPrChange>
      </w:pPr>
      <w:bookmarkStart w:id="79" w:name="_ENREF_2"/>
      <w:r w:rsidRPr="00B8550B">
        <w:t>2.</w:t>
      </w:r>
      <w:r w:rsidRPr="00B8550B">
        <w:tab/>
        <w:t>Y. Chen, P.-J. Chen, R. Hu, Y. Zhu, J.-H. Yu, A.-V. Pham, O. Momeni, C. Domier, J. Dannenberg and X. Li, "</w:t>
      </w:r>
      <w:r w:rsidRPr="00B8550B">
        <w:rPr>
          <w:i/>
        </w:rPr>
        <w:t>Frontier system-on-chip (SoC) technology for microwave diagnostics</w:t>
      </w:r>
      <w:r w:rsidRPr="00B8550B">
        <w:t>", Review of Scientific Instruments  95  (9),  (2024).</w:t>
      </w:r>
      <w:bookmarkEnd w:id="79"/>
    </w:p>
    <w:p w14:paraId="476DD1DE" w14:textId="77777777" w:rsidR="00B8550B" w:rsidRPr="00B8550B" w:rsidRDefault="00B8550B">
      <w:pPr>
        <w:pStyle w:val="EndNoteBibliography"/>
        <w:spacing w:after="240"/>
        <w:ind w:left="550" w:hangingChars="250" w:hanging="550"/>
        <w:jc w:val="left"/>
        <w:pPrChange w:id="80" w:author="Xinhang Xu [2]" w:date="2025-09-28T02:23:00Z">
          <w:pPr>
            <w:pStyle w:val="EndNoteBibliography"/>
            <w:spacing w:after="240"/>
          </w:pPr>
        </w:pPrChange>
      </w:pPr>
      <w:bookmarkStart w:id="81" w:name="_ENREF_3"/>
      <w:r w:rsidRPr="00B8550B">
        <w:t>3.</w:t>
      </w:r>
      <w:r w:rsidRPr="00B8550B">
        <w:tab/>
        <w:t>M. Ono, S. Kaye, Y.-K. Peng, G. Barnes, W. Blanchard, M. Carter, J. Chrzanowski, L. Dudek, R. Ewig and D. Gates, "</w:t>
      </w:r>
      <w:r w:rsidRPr="00B8550B">
        <w:rPr>
          <w:i/>
        </w:rPr>
        <w:t>Exploration of spherical torus physics in the NSTX device</w:t>
      </w:r>
      <w:r w:rsidRPr="00B8550B">
        <w:t>", Nuclear Fusion  40  (3Y), 557  (2000).</w:t>
      </w:r>
      <w:bookmarkEnd w:id="81"/>
    </w:p>
    <w:p w14:paraId="40EAD21E" w14:textId="77777777" w:rsidR="00B8550B" w:rsidRPr="00B8550B" w:rsidRDefault="00B8550B">
      <w:pPr>
        <w:pStyle w:val="EndNoteBibliography"/>
        <w:spacing w:after="240"/>
        <w:ind w:left="550" w:hangingChars="250" w:hanging="550"/>
        <w:jc w:val="left"/>
        <w:pPrChange w:id="82" w:author="Xinhang Xu [2]" w:date="2025-09-28T02:23:00Z">
          <w:pPr>
            <w:pStyle w:val="EndNoteBibliography"/>
            <w:spacing w:after="240"/>
          </w:pPr>
        </w:pPrChange>
      </w:pPr>
      <w:bookmarkStart w:id="83" w:name="_ENREF_4"/>
      <w:r w:rsidRPr="00B8550B">
        <w:t>4.</w:t>
      </w:r>
      <w:r w:rsidRPr="00B8550B">
        <w:tab/>
        <w:t>S. Kaye, F. Levinton, D. Stutman, K. Tritz, H. Yuh, M. Bell, R. Bell, C. Domier, D. Gates and W. Horton, "</w:t>
      </w:r>
      <w:r w:rsidRPr="00B8550B">
        <w:rPr>
          <w:i/>
        </w:rPr>
        <w:t>Confinement and local transport in the National Spherical Torus Experiment (NSTX)</w:t>
      </w:r>
      <w:r w:rsidRPr="00B8550B">
        <w:t>", Nuclear Fusion  47  (7), 499  (2007).</w:t>
      </w:r>
      <w:bookmarkEnd w:id="83"/>
    </w:p>
    <w:p w14:paraId="54A067E5" w14:textId="77777777" w:rsidR="00B8550B" w:rsidRPr="00B8550B" w:rsidRDefault="00B8550B">
      <w:pPr>
        <w:pStyle w:val="EndNoteBibliography"/>
        <w:spacing w:after="240"/>
        <w:ind w:left="550" w:hangingChars="250" w:hanging="550"/>
        <w:jc w:val="left"/>
        <w:pPrChange w:id="84" w:author="Xinhang Xu [2]" w:date="2025-09-28T02:23:00Z">
          <w:pPr>
            <w:pStyle w:val="EndNoteBibliography"/>
            <w:spacing w:after="240"/>
          </w:pPr>
        </w:pPrChange>
      </w:pPr>
      <w:bookmarkStart w:id="85" w:name="_ENREF_5"/>
      <w:r w:rsidRPr="00B8550B">
        <w:t>5.</w:t>
      </w:r>
      <w:r w:rsidRPr="00B8550B">
        <w:tab/>
        <w:t>Y. Ren, E. Belova, N. Gorelenkov, W. Guttenfelder, S. Kaye, E. Mazzucato, J. Peterson, D. Smith, D. Stutman and K. Tritz, "</w:t>
      </w:r>
      <w:r w:rsidRPr="00B8550B">
        <w:rPr>
          <w:i/>
        </w:rPr>
        <w:t>Recent progress in understanding electron thermal transport in NSTX</w:t>
      </w:r>
      <w:r w:rsidRPr="00B8550B">
        <w:t>", Nuclear Fusion  57  (7), 072002  (2017).</w:t>
      </w:r>
      <w:bookmarkEnd w:id="85"/>
    </w:p>
    <w:p w14:paraId="0294DE3D" w14:textId="77777777" w:rsidR="00B8550B" w:rsidRPr="00B8550B" w:rsidRDefault="00B8550B">
      <w:pPr>
        <w:pStyle w:val="EndNoteBibliography"/>
        <w:spacing w:after="240"/>
        <w:ind w:left="550" w:hangingChars="250" w:hanging="550"/>
        <w:jc w:val="left"/>
        <w:pPrChange w:id="86" w:author="Xinhang Xu [2]" w:date="2025-09-28T02:23:00Z">
          <w:pPr>
            <w:pStyle w:val="EndNoteBibliography"/>
            <w:spacing w:after="240"/>
          </w:pPr>
        </w:pPrChange>
      </w:pPr>
      <w:bookmarkStart w:id="87" w:name="_ENREF_6"/>
      <w:r w:rsidRPr="00B8550B">
        <w:t>6.</w:t>
      </w:r>
      <w:r w:rsidRPr="00B8550B">
        <w:tab/>
        <w:t>G. Yu, G. Kramer, Y. Zhu, X. Li, Y. Wang, A. Diallo, Y. Ren, J. Yu, Y. Chen and X. Liu, "</w:t>
      </w:r>
      <w:r w:rsidRPr="00B8550B">
        <w:rPr>
          <w:i/>
        </w:rPr>
        <w:t>Noise suppression for MHD characterization with electron cyclotron emission imaging 1D technique</w:t>
      </w:r>
      <w:r w:rsidRPr="00B8550B">
        <w:t>", Plasma Physics and Controlled Fusion  63  (5), 055001  (2021).</w:t>
      </w:r>
      <w:bookmarkEnd w:id="87"/>
    </w:p>
    <w:p w14:paraId="47649434" w14:textId="77777777" w:rsidR="00B8550B" w:rsidRPr="00B8550B" w:rsidRDefault="00B8550B">
      <w:pPr>
        <w:pStyle w:val="EndNoteBibliography"/>
        <w:spacing w:after="240"/>
        <w:ind w:left="550" w:hangingChars="250" w:hanging="550"/>
        <w:jc w:val="left"/>
        <w:pPrChange w:id="88" w:author="Xinhang Xu [2]" w:date="2025-09-28T02:23:00Z">
          <w:pPr>
            <w:pStyle w:val="EndNoteBibliography"/>
            <w:spacing w:after="240"/>
          </w:pPr>
        </w:pPrChange>
      </w:pPr>
      <w:bookmarkStart w:id="89" w:name="_ENREF_7"/>
      <w:r w:rsidRPr="00B8550B">
        <w:t>7.</w:t>
      </w:r>
      <w:r w:rsidRPr="00B8550B">
        <w:tab/>
        <w:t>G. Yu, G. Kramer, Y. Zhu, M. Austin, S. Denk, M.-G. Yoo, X. Li, B. Zhao, R. Xie and Z. Li, "</w:t>
      </w:r>
      <w:r w:rsidRPr="00B8550B">
        <w:rPr>
          <w:i/>
        </w:rPr>
        <w:t>Modelling of the electron cyclotron emission burst from a laboratory tokamak plasma with loss-cone maser instability</w:t>
      </w:r>
      <w:r w:rsidRPr="00B8550B">
        <w:t>", Journal of Plasma Physics  90  (6), 985900601  (2024).</w:t>
      </w:r>
      <w:bookmarkEnd w:id="89"/>
    </w:p>
    <w:p w14:paraId="3A1E729C" w14:textId="77777777" w:rsidR="00B8550B" w:rsidRPr="00B8550B" w:rsidRDefault="00B8550B">
      <w:pPr>
        <w:pStyle w:val="EndNoteBibliography"/>
        <w:spacing w:after="240"/>
        <w:ind w:left="550" w:hangingChars="250" w:hanging="550"/>
        <w:jc w:val="left"/>
        <w:pPrChange w:id="90" w:author="Xinhang Xu [2]" w:date="2025-09-28T02:23:00Z">
          <w:pPr>
            <w:pStyle w:val="EndNoteBibliography"/>
            <w:spacing w:after="240"/>
          </w:pPr>
        </w:pPrChange>
      </w:pPr>
      <w:bookmarkStart w:id="91" w:name="_ENREF_8"/>
      <w:r w:rsidRPr="00B8550B">
        <w:t>8.</w:t>
      </w:r>
      <w:r w:rsidRPr="00B8550B">
        <w:tab/>
        <w:t>F. Jenko, W. Dorland, M. Kotschenreuther and B. Rogers, "</w:t>
      </w:r>
      <w:r w:rsidRPr="00B8550B">
        <w:rPr>
          <w:i/>
        </w:rPr>
        <w:t>Electron temperature gradient driven turbulence</w:t>
      </w:r>
      <w:r w:rsidRPr="00B8550B">
        <w:t>", Physics of plasmas  7  (5), 1904-1910  (2000).</w:t>
      </w:r>
      <w:bookmarkEnd w:id="91"/>
    </w:p>
    <w:p w14:paraId="7EA14DAB" w14:textId="77777777" w:rsidR="00B8550B" w:rsidRPr="00B8550B" w:rsidRDefault="00B8550B">
      <w:pPr>
        <w:pStyle w:val="EndNoteBibliography"/>
        <w:spacing w:after="240"/>
        <w:ind w:left="550" w:hangingChars="250" w:hanging="550"/>
        <w:jc w:val="left"/>
        <w:pPrChange w:id="92" w:author="Xinhang Xu [2]" w:date="2025-09-28T02:23:00Z">
          <w:pPr>
            <w:pStyle w:val="EndNoteBibliography"/>
            <w:spacing w:after="240"/>
          </w:pPr>
        </w:pPrChange>
      </w:pPr>
      <w:bookmarkStart w:id="93" w:name="_ENREF_9"/>
      <w:r w:rsidRPr="00B8550B">
        <w:lastRenderedPageBreak/>
        <w:t>9.</w:t>
      </w:r>
      <w:r w:rsidRPr="00B8550B">
        <w:tab/>
        <w:t>W. Dorland, F. Jenko, M. Kotschenreuther and B. Rogers, "</w:t>
      </w:r>
      <w:r w:rsidRPr="00B8550B">
        <w:rPr>
          <w:i/>
        </w:rPr>
        <w:t>Electron temperature gradient turbulence</w:t>
      </w:r>
      <w:r w:rsidRPr="00B8550B">
        <w:t>", Physical review letters  85  (26), 5579  (2000).</w:t>
      </w:r>
      <w:bookmarkEnd w:id="93"/>
    </w:p>
    <w:p w14:paraId="2BA0760F" w14:textId="77777777" w:rsidR="00B8550B" w:rsidRPr="00B8550B" w:rsidRDefault="00B8550B">
      <w:pPr>
        <w:pStyle w:val="EndNoteBibliography"/>
        <w:spacing w:after="240"/>
        <w:ind w:left="550" w:hangingChars="250" w:hanging="550"/>
        <w:jc w:val="left"/>
        <w:pPrChange w:id="94" w:author="Xinhang Xu [2]" w:date="2025-09-28T02:23:00Z">
          <w:pPr>
            <w:pStyle w:val="EndNoteBibliography"/>
            <w:spacing w:after="240"/>
          </w:pPr>
        </w:pPrChange>
      </w:pPr>
      <w:bookmarkStart w:id="95" w:name="_ENREF_10"/>
      <w:r w:rsidRPr="00B8550B">
        <w:t>10.</w:t>
      </w:r>
      <w:r w:rsidRPr="00B8550B">
        <w:tab/>
        <w:t>J. Menard, L. Bromberg, T. Brown, T. Burgess, D. Dix, L. El-Guebaly, T. Gerrity, R. J. Goldston, R. Hawryluk and R. Kastner, "</w:t>
      </w:r>
      <w:r w:rsidRPr="00B8550B">
        <w:rPr>
          <w:i/>
        </w:rPr>
        <w:t>Prospects for pilot plants based on the tokamak, spherical tokamak and stellarator</w:t>
      </w:r>
      <w:r w:rsidRPr="00B8550B">
        <w:t>", Nuclear Fusion  51  (10), 103014  (2011).</w:t>
      </w:r>
      <w:bookmarkEnd w:id="95"/>
    </w:p>
    <w:p w14:paraId="489D7AFD" w14:textId="77777777" w:rsidR="00B8550B" w:rsidRPr="00B8550B" w:rsidRDefault="00B8550B">
      <w:pPr>
        <w:pStyle w:val="EndNoteBibliography"/>
        <w:spacing w:after="240"/>
        <w:ind w:left="550" w:hangingChars="250" w:hanging="550"/>
        <w:jc w:val="left"/>
        <w:pPrChange w:id="96" w:author="Xinhang Xu [2]" w:date="2025-09-28T02:23:00Z">
          <w:pPr>
            <w:pStyle w:val="EndNoteBibliography"/>
            <w:spacing w:after="240"/>
          </w:pPr>
        </w:pPrChange>
      </w:pPr>
      <w:bookmarkStart w:id="97" w:name="_ENREF_11"/>
      <w:r w:rsidRPr="00B8550B">
        <w:t>11.</w:t>
      </w:r>
      <w:r w:rsidRPr="00B8550B">
        <w:tab/>
        <w:t>M. Valovič, R. Akers, M. De Bock, J. McCone, L. Garzotti, C. Michael, G. Naylor, A. Patel, C. Roach and R. Scannell, "</w:t>
      </w:r>
      <w:r w:rsidRPr="00B8550B">
        <w:rPr>
          <w:i/>
        </w:rPr>
        <w:t>Collisionality and safety factor scalings of H-mode energy transport in the MAST spherical tokamak</w:t>
      </w:r>
      <w:r w:rsidRPr="00B8550B">
        <w:t>", Nuclear Fusion  51  (7), 073045  (2011).</w:t>
      </w:r>
      <w:bookmarkEnd w:id="97"/>
    </w:p>
    <w:p w14:paraId="7F20D78A" w14:textId="470E22A1" w:rsidR="00B8550B" w:rsidRPr="00094FAA" w:rsidRDefault="00B8550B">
      <w:pPr>
        <w:pStyle w:val="EndNoteBibliography"/>
        <w:ind w:left="550" w:hangingChars="250" w:hanging="550"/>
        <w:jc w:val="left"/>
        <w:rPr>
          <w:i/>
        </w:rPr>
        <w:pPrChange w:id="98" w:author="Xinhang Xu [2]" w:date="2025-09-28T02:23:00Z">
          <w:pPr>
            <w:pStyle w:val="EndNoteBibliography"/>
            <w:spacing w:after="240"/>
          </w:pPr>
        </w:pPrChange>
      </w:pPr>
      <w:bookmarkStart w:id="99" w:name="_ENREF_12"/>
      <w:r w:rsidRPr="00B8550B">
        <w:t>12.</w:t>
      </w:r>
      <w:r w:rsidRPr="00B8550B">
        <w:tab/>
        <w:t>C. W. Domier, J. Dannenberg, Y. Zhu, X. Liu, J. R. Sirigiri, Y. Ren, B. Stratton and N. J. r. Luhmann, "</w:t>
      </w:r>
      <w:r w:rsidRPr="00B8550B">
        <w:rPr>
          <w:i/>
        </w:rPr>
        <w:t>A poloidal high</w:t>
      </w:r>
      <w:del w:id="100" w:author="Xinhang Xu [2]" w:date="2025-09-28T02:23:00Z">
        <w:r w:rsidRPr="00B8550B" w:rsidDel="00094FAA">
          <w:rPr>
            <w:i/>
          </w:rPr>
          <w:delText>-</w:delText>
        </w:r>
      </w:del>
      <w:r w:rsidRPr="00B8550B">
        <w:rPr>
          <w:i/>
        </w:rPr>
        <w:t>scattering system for NSTX-U</w:t>
      </w:r>
      <w:r w:rsidRPr="00B8550B">
        <w:t>", Journal of Instrumentation  17  (1),  (2022).</w:t>
      </w:r>
      <w:bookmarkEnd w:id="99"/>
    </w:p>
    <w:p w14:paraId="181C556C" w14:textId="77777777" w:rsidR="00B8550B" w:rsidRPr="00B8550B" w:rsidRDefault="00B8550B">
      <w:pPr>
        <w:pStyle w:val="EndNoteBibliography"/>
        <w:spacing w:after="240"/>
        <w:ind w:left="550" w:hangingChars="250" w:hanging="550"/>
        <w:jc w:val="left"/>
        <w:pPrChange w:id="101" w:author="Xinhang Xu [2]" w:date="2025-09-28T02:23:00Z">
          <w:pPr>
            <w:pStyle w:val="EndNoteBibliography"/>
            <w:spacing w:after="240"/>
          </w:pPr>
        </w:pPrChange>
      </w:pPr>
      <w:bookmarkStart w:id="102" w:name="_ENREF_13"/>
      <w:r w:rsidRPr="00B8550B">
        <w:t>13.</w:t>
      </w:r>
      <w:r w:rsidRPr="00B8550B">
        <w:tab/>
        <w:t>R. Barchfeld, C. Domier, Y. Ren, R. Ellis, P. Riemenschneider, N. Allen, R. Kaita, B. Stratton, J. Dannenberg and Y. Zhu, "</w:t>
      </w:r>
      <w:r w:rsidRPr="00B8550B">
        <w:rPr>
          <w:i/>
        </w:rPr>
        <w:t>The high-k poloidal scattering system for NSTX-U</w:t>
      </w:r>
      <w:r w:rsidRPr="00B8550B">
        <w:t>", Review of Scientific Instruments  89  (10),  (2018).</w:t>
      </w:r>
      <w:bookmarkEnd w:id="102"/>
    </w:p>
    <w:p w14:paraId="6C3BF685" w14:textId="77777777" w:rsidR="00B8550B" w:rsidRPr="00B8550B" w:rsidRDefault="00B8550B">
      <w:pPr>
        <w:pStyle w:val="EndNoteBibliography"/>
        <w:spacing w:after="240"/>
        <w:ind w:left="550" w:hangingChars="250" w:hanging="550"/>
        <w:jc w:val="left"/>
        <w:pPrChange w:id="103" w:author="Xinhang Xu [2]" w:date="2025-09-28T02:23:00Z">
          <w:pPr>
            <w:pStyle w:val="EndNoteBibliography"/>
            <w:spacing w:after="240"/>
          </w:pPr>
        </w:pPrChange>
      </w:pPr>
      <w:bookmarkStart w:id="104" w:name="_ENREF_14"/>
      <w:r w:rsidRPr="00B8550B">
        <w:t>14.</w:t>
      </w:r>
      <w:r w:rsidRPr="00B8550B">
        <w:tab/>
        <w:t>X. Z. Liu, Y. Ren, Y. L. Zhu and N. J. r. Luhmann, "</w:t>
      </w:r>
      <w:r w:rsidRPr="00B8550B">
        <w:rPr>
          <w:i/>
        </w:rPr>
        <w:t>Quasi-optical beam tracing module development for millimeter-wave high-wavenumber collective scattering on the NSTX-U and EAST tokamaks</w:t>
      </w:r>
      <w:r w:rsidRPr="00B8550B">
        <w:t>", Fusion Engineering and Design  212,  (2025).</w:t>
      </w:r>
      <w:bookmarkEnd w:id="104"/>
    </w:p>
    <w:p w14:paraId="0130F62A" w14:textId="77777777" w:rsidR="00B8550B" w:rsidRPr="00B8550B" w:rsidRDefault="00B8550B">
      <w:pPr>
        <w:pStyle w:val="EndNoteBibliography"/>
        <w:spacing w:after="240"/>
        <w:ind w:left="550" w:hangingChars="250" w:hanging="550"/>
        <w:jc w:val="left"/>
        <w:pPrChange w:id="105" w:author="Xinhang Xu [2]" w:date="2025-09-28T02:23:00Z">
          <w:pPr>
            <w:pStyle w:val="EndNoteBibliography"/>
            <w:spacing w:after="240"/>
          </w:pPr>
        </w:pPrChange>
      </w:pPr>
      <w:bookmarkStart w:id="106" w:name="_ENREF_15"/>
      <w:r w:rsidRPr="00B8550B">
        <w:t>15.</w:t>
      </w:r>
      <w:r w:rsidRPr="00B8550B">
        <w:tab/>
        <w:t>P. J. Sun, X. Z. Liu, Y. Ren, G. S. Xu, R. Chen, J. Qian, X. L. Li, C. Domier, J. Dannenberg, K. Yao, Y. L. Zhu and N. J. r. Luhmann, "</w:t>
      </w:r>
      <w:r w:rsidRPr="00B8550B">
        <w:rPr>
          <w:i/>
        </w:rPr>
        <w:t>Millimeter-wave high-wavenumber scattering diagnostic developments on EAST and NSTX-U</w:t>
      </w:r>
      <w:r w:rsidRPr="00B8550B">
        <w:t>", Review of Scientific Instruments  95  (8),  (2024).</w:t>
      </w:r>
      <w:bookmarkEnd w:id="106"/>
    </w:p>
    <w:p w14:paraId="28C7363D" w14:textId="77777777" w:rsidR="00B8550B" w:rsidRPr="00B8550B" w:rsidRDefault="00B8550B">
      <w:pPr>
        <w:pStyle w:val="EndNoteBibliography"/>
        <w:spacing w:after="240"/>
        <w:ind w:left="550" w:hangingChars="250" w:hanging="550"/>
        <w:jc w:val="left"/>
        <w:pPrChange w:id="107" w:author="Xinhang Xu [2]" w:date="2025-09-28T02:23:00Z">
          <w:pPr>
            <w:pStyle w:val="EndNoteBibliography"/>
            <w:spacing w:after="240"/>
          </w:pPr>
        </w:pPrChange>
      </w:pPr>
      <w:bookmarkStart w:id="108" w:name="_ENREF_16"/>
      <w:r w:rsidRPr="00B8550B">
        <w:t>16.</w:t>
      </w:r>
      <w:r w:rsidRPr="00B8550B">
        <w:tab/>
        <w:t>X. L. Li, Y. Liu, G. Xu, T. Zhou and Y. Zhu, "</w:t>
      </w:r>
      <w:r w:rsidRPr="00B8550B">
        <w:rPr>
          <w:i/>
        </w:rPr>
        <w:t>Design and characterization of a single-channel microwave interferometer for the Helicon Physics Prototype eXperiment</w:t>
      </w:r>
      <w:r w:rsidRPr="00B8550B">
        <w:t>", Fusion Engineering and Design  172, 112914  (2021).</w:t>
      </w:r>
      <w:bookmarkEnd w:id="108"/>
    </w:p>
    <w:p w14:paraId="3DC62512" w14:textId="77777777" w:rsidR="00B8550B" w:rsidRPr="00B8550B" w:rsidRDefault="00B8550B">
      <w:pPr>
        <w:pStyle w:val="EndNoteBibliography"/>
        <w:spacing w:after="240"/>
        <w:ind w:left="550" w:hangingChars="250" w:hanging="550"/>
        <w:jc w:val="left"/>
        <w:pPrChange w:id="109" w:author="Xinhang Xu [2]" w:date="2025-09-28T02:23:00Z">
          <w:pPr>
            <w:pStyle w:val="EndNoteBibliography"/>
            <w:spacing w:after="240"/>
          </w:pPr>
        </w:pPrChange>
      </w:pPr>
      <w:bookmarkStart w:id="110" w:name="_ENREF_17"/>
      <w:r w:rsidRPr="00B8550B">
        <w:t>17.</w:t>
      </w:r>
      <w:r w:rsidRPr="00B8550B">
        <w:tab/>
        <w:t>X. L. Li, R. Chen, G. S. Xu, C. Domier, X. Z. Liu, Y. W. Zhang, T. F. Zhou, Y. L. Zhu, G. Y. Yu, S. S. Qiu, H. Yu and N. C. Luhmann, "</w:t>
      </w:r>
      <w:r w:rsidRPr="00B8550B">
        <w:rPr>
          <w:i/>
        </w:rPr>
        <w:t>Development of ultra-short pulse reflectometry on the Experimental Advanced Superconducting Tokamak (EAST)</w:t>
      </w:r>
      <w:r w:rsidRPr="00B8550B">
        <w:t>", Review of Scientific Instruments  95  (7),  (2024).</w:t>
      </w:r>
      <w:bookmarkEnd w:id="110"/>
    </w:p>
    <w:p w14:paraId="09089A06" w14:textId="77777777" w:rsidR="00B8550B" w:rsidRPr="00B8550B" w:rsidRDefault="00B8550B">
      <w:pPr>
        <w:pStyle w:val="EndNoteBibliography"/>
        <w:spacing w:after="240"/>
        <w:ind w:left="550" w:hangingChars="250" w:hanging="550"/>
        <w:jc w:val="left"/>
        <w:pPrChange w:id="111" w:author="Xinhang Xu [2]" w:date="2025-09-28T02:23:00Z">
          <w:pPr>
            <w:pStyle w:val="EndNoteBibliography"/>
            <w:spacing w:after="240"/>
          </w:pPr>
        </w:pPrChange>
      </w:pPr>
      <w:bookmarkStart w:id="112" w:name="_ENREF_18"/>
      <w:r w:rsidRPr="00B8550B">
        <w:t>18.</w:t>
      </w:r>
      <w:r w:rsidRPr="00B8550B">
        <w:tab/>
        <w:t>Y. Zhu, J. H. Yu, G. Yu, Y. Ye, B. Tobias, A. Diallo, G. Kramer, Y. Ren, C. W. Domier, X. Li, C. Luo, M. Chen, Y. Chen and N. C. Luhmann, "</w:t>
      </w:r>
      <w:r w:rsidRPr="00B8550B">
        <w:rPr>
          <w:i/>
        </w:rPr>
        <w:t>W-band system-on-chip electron cyclotron emission imaging system on DIII-D</w:t>
      </w:r>
      <w:r w:rsidRPr="00B8550B">
        <w:t>", Review of Scientific Instruments  91  (9),  (2020).</w:t>
      </w:r>
      <w:bookmarkEnd w:id="112"/>
    </w:p>
    <w:p w14:paraId="033F692C" w14:textId="77777777" w:rsidR="00B8550B" w:rsidRPr="00B8550B" w:rsidRDefault="00B8550B">
      <w:pPr>
        <w:pStyle w:val="EndNoteBibliography"/>
        <w:spacing w:after="240"/>
        <w:ind w:left="550" w:hangingChars="250" w:hanging="550"/>
        <w:jc w:val="left"/>
        <w:pPrChange w:id="113" w:author="Xinhang Xu [2]" w:date="2025-09-28T02:23:00Z">
          <w:pPr>
            <w:pStyle w:val="EndNoteBibliography"/>
            <w:spacing w:after="240"/>
          </w:pPr>
        </w:pPrChange>
      </w:pPr>
      <w:bookmarkStart w:id="114" w:name="_ENREF_19"/>
      <w:r w:rsidRPr="00B8550B">
        <w:t>19.</w:t>
      </w:r>
      <w:r w:rsidRPr="00B8550B">
        <w:tab/>
        <w:t>J. C. Hillesheim, W. A. Peebles, T. L. Rhodes, L. Schmitz, A. E. White and T. A. Carter, "</w:t>
      </w:r>
      <w:r w:rsidRPr="00B8550B">
        <w:rPr>
          <w:i/>
        </w:rPr>
        <w:t>New plasma measurements with a multichannel millimeter-wave fluctuation diagnostic system in the DIII-D tokamak (invited)</w:t>
      </w:r>
      <w:r w:rsidRPr="00B8550B">
        <w:t>", Review of Scientific Instruments  81  (10),  (2010).</w:t>
      </w:r>
      <w:bookmarkEnd w:id="114"/>
    </w:p>
    <w:p w14:paraId="1A8F9C71" w14:textId="77777777" w:rsidR="00B8550B" w:rsidRPr="00B8550B" w:rsidRDefault="00B8550B">
      <w:pPr>
        <w:pStyle w:val="EndNoteBibliography"/>
        <w:spacing w:after="240"/>
        <w:ind w:left="550" w:hangingChars="250" w:hanging="550"/>
        <w:jc w:val="left"/>
        <w:pPrChange w:id="115" w:author="Xinhang Xu [2]" w:date="2025-09-28T02:23:00Z">
          <w:pPr>
            <w:pStyle w:val="EndNoteBibliography"/>
            <w:spacing w:after="240"/>
          </w:pPr>
        </w:pPrChange>
      </w:pPr>
      <w:bookmarkStart w:id="116" w:name="_ENREF_20"/>
      <w:r w:rsidRPr="00B8550B">
        <w:t>20.</w:t>
      </w:r>
      <w:r w:rsidRPr="00B8550B">
        <w:tab/>
        <w:t>G. Y. Yu, R. Nazikian, Y. L. Zhu, Y. Zheng, G. Kramer, A. Diallo, Z. Y. Li, X. Chen, D. Ernst, Y. Zheng, M. Austin and N. C. Luhmann, "</w:t>
      </w:r>
      <w:r w:rsidRPr="00B8550B">
        <w:rPr>
          <w:i/>
        </w:rPr>
        <w:t>ECEI characterization of pedestal fluctuations in quiescent H-mode plasmas in DIII-D</w:t>
      </w:r>
      <w:r w:rsidRPr="00B8550B">
        <w:t>", Plasma Physics and Controlled Fusion  64  (9),  (2022).</w:t>
      </w:r>
      <w:bookmarkEnd w:id="116"/>
    </w:p>
    <w:p w14:paraId="528DB399" w14:textId="77777777" w:rsidR="00B8550B" w:rsidRPr="00B8550B" w:rsidRDefault="00B8550B">
      <w:pPr>
        <w:pStyle w:val="EndNoteBibliography"/>
        <w:spacing w:after="240"/>
        <w:ind w:left="550" w:hangingChars="250" w:hanging="550"/>
        <w:jc w:val="left"/>
        <w:pPrChange w:id="117" w:author="Xinhang Xu [2]" w:date="2025-09-28T02:23:00Z">
          <w:pPr>
            <w:pStyle w:val="EndNoteBibliography"/>
            <w:spacing w:after="240"/>
          </w:pPr>
        </w:pPrChange>
      </w:pPr>
      <w:bookmarkStart w:id="118" w:name="_ENREF_21"/>
      <w:r w:rsidRPr="00B8550B">
        <w:t>21.</w:t>
      </w:r>
      <w:r w:rsidRPr="00B8550B">
        <w:tab/>
        <w:t>X. L. Xie, J. Zhou, Y. Zhu, X. M. Pan, H. Zhou, G. Yu, N. C. Luhmann, G. Zhuang and Z. J. Yang, "</w:t>
      </w:r>
      <w:r w:rsidRPr="00B8550B">
        <w:rPr>
          <w:i/>
        </w:rPr>
        <w:t>Quasi-optical electron cyclotron emission imaging diagnostic advancements on the J-TEXT tokamak</w:t>
      </w:r>
      <w:r w:rsidRPr="00B8550B">
        <w:t>", Fusion Engineering and Design  155,  (2020).</w:t>
      </w:r>
      <w:bookmarkEnd w:id="118"/>
    </w:p>
    <w:p w14:paraId="155CD138" w14:textId="77777777" w:rsidR="00B8550B" w:rsidRPr="00B8550B" w:rsidRDefault="00B8550B">
      <w:pPr>
        <w:pStyle w:val="EndNoteBibliography"/>
        <w:spacing w:after="240"/>
        <w:ind w:left="550" w:hangingChars="250" w:hanging="550"/>
        <w:jc w:val="left"/>
        <w:pPrChange w:id="119" w:author="Xinhang Xu [2]" w:date="2025-09-28T02:23:00Z">
          <w:pPr>
            <w:pStyle w:val="EndNoteBibliography"/>
            <w:spacing w:after="240"/>
          </w:pPr>
        </w:pPrChange>
      </w:pPr>
      <w:bookmarkStart w:id="120" w:name="_ENREF_22"/>
      <w:r w:rsidRPr="00B8550B">
        <w:lastRenderedPageBreak/>
        <w:t>22.</w:t>
      </w:r>
      <w:r w:rsidRPr="00B8550B">
        <w:tab/>
        <w:t>J. H. Yu, Y. T. Chang, K. Y. Lin, C. C. Chang, S. F. Chang, Y. Ye, A. V. Pham, B. J. Tobias, Y. Zhu, C. W. Domier and N. C. Luhmann, "</w:t>
      </w:r>
      <w:r w:rsidRPr="00B8550B">
        <w:rPr>
          <w:i/>
        </w:rPr>
        <w:t>Millimeter-wave system-on-chip advancement for fusion plasma diagnostics</w:t>
      </w:r>
      <w:r w:rsidRPr="00B8550B">
        <w:t>", Review of Scientific Instruments  89  (10),  (2018).</w:t>
      </w:r>
      <w:bookmarkEnd w:id="120"/>
    </w:p>
    <w:p w14:paraId="680D5671" w14:textId="77777777" w:rsidR="00B8550B" w:rsidRPr="00B8550B" w:rsidRDefault="00B8550B">
      <w:pPr>
        <w:pStyle w:val="EndNoteBibliography"/>
        <w:spacing w:after="240"/>
        <w:ind w:left="550" w:hangingChars="250" w:hanging="550"/>
        <w:jc w:val="left"/>
        <w:pPrChange w:id="121" w:author="Xinhang Xu [2]" w:date="2025-09-28T02:23:00Z">
          <w:pPr>
            <w:pStyle w:val="EndNoteBibliography"/>
            <w:spacing w:after="240"/>
          </w:pPr>
        </w:pPrChange>
      </w:pPr>
      <w:bookmarkStart w:id="122" w:name="_ENREF_23"/>
      <w:r w:rsidRPr="00B8550B">
        <w:t>23.</w:t>
      </w:r>
      <w:r w:rsidRPr="00B8550B">
        <w:tab/>
        <w:t>Y. Zhu, Y. Chen, J. H. Yu, C. Domier, G. Yu, X. Liu, G. Kramer, Y. Ren, A. Diallo, N. C. Luhmann and X. Li, "</w:t>
      </w:r>
      <w:r w:rsidRPr="00B8550B">
        <w:rPr>
          <w:i/>
        </w:rPr>
        <w:t>System-on-chip approach microwave imaging reflectometer on DIII-D tokamak</w:t>
      </w:r>
      <w:r w:rsidRPr="00B8550B">
        <w:t>", Review of Scientific Instruments  93  (11),  (2022).</w:t>
      </w:r>
      <w:bookmarkEnd w:id="122"/>
    </w:p>
    <w:p w14:paraId="566C229B" w14:textId="77777777" w:rsidR="00B8550B" w:rsidRPr="00B8550B" w:rsidRDefault="00B8550B">
      <w:pPr>
        <w:pStyle w:val="EndNoteBibliography"/>
        <w:spacing w:after="240"/>
        <w:ind w:left="550" w:hangingChars="250" w:hanging="550"/>
        <w:jc w:val="left"/>
        <w:pPrChange w:id="123" w:author="Xinhang Xu [2]" w:date="2025-09-28T02:23:00Z">
          <w:pPr>
            <w:pStyle w:val="EndNoteBibliography"/>
            <w:spacing w:after="240"/>
          </w:pPr>
        </w:pPrChange>
      </w:pPr>
      <w:bookmarkStart w:id="124" w:name="_ENREF_24"/>
      <w:r w:rsidRPr="00B8550B">
        <w:t>24.</w:t>
      </w:r>
      <w:r w:rsidRPr="00B8550B">
        <w:tab/>
        <w:t>P. J. Sun, X. L. Li, Y. Ren, X. F. Han, X. Z. Liu, J. Qian, Y. L. Zhu, C. Domier, K. Yao, X. H. Xu, J. Dannenberg, R. Chen, G. S. Xu and N. J. r. Luhmann, "</w:t>
      </w:r>
      <w:r w:rsidRPr="00B8550B">
        <w:rPr>
          <w:i/>
        </w:rPr>
        <w:t>Development and preliminary results of 270 GHz microwave forward scattering diagnostic system on the experimental advanced superconducting tokamak (EAST)</w:t>
      </w:r>
      <w:r w:rsidRPr="00B8550B">
        <w:t>", Plasma Physics and Controlled Fusion  67  (8),  (2025).</w:t>
      </w:r>
      <w:bookmarkEnd w:id="124"/>
    </w:p>
    <w:p w14:paraId="36D7F4EC" w14:textId="77777777" w:rsidR="00B8550B" w:rsidRPr="00B8550B" w:rsidRDefault="00B8550B">
      <w:pPr>
        <w:pStyle w:val="EndNoteBibliography"/>
        <w:ind w:left="550" w:hangingChars="250" w:hanging="550"/>
        <w:jc w:val="left"/>
        <w:rPr>
          <w:i/>
        </w:rPr>
        <w:pPrChange w:id="125" w:author="Xinhang Xu [2]" w:date="2025-09-28T02:23:00Z">
          <w:pPr>
            <w:pStyle w:val="EndNoteBibliography"/>
          </w:pPr>
        </w:pPrChange>
      </w:pPr>
      <w:bookmarkStart w:id="126" w:name="_ENREF_25"/>
      <w:r w:rsidRPr="00B8550B">
        <w:t>25.</w:t>
      </w:r>
      <w:r w:rsidRPr="00B8550B">
        <w:tab/>
        <w:t>D. R. Smith, E. Mazzucato, T. Munsat, H. Park, D. Johnson, L. Lin, C. W. Domier, M. Johnson and N. C. Luhmann, "</w:t>
      </w:r>
      <w:r w:rsidRPr="00B8550B">
        <w:rPr>
          <w:i/>
        </w:rPr>
        <w:t>Microwave scattering system design for ρ</w:t>
      </w:r>
    </w:p>
    <w:p w14:paraId="2B6FCB83" w14:textId="77777777" w:rsidR="00B8550B" w:rsidRPr="00B8550B" w:rsidRDefault="00B8550B">
      <w:pPr>
        <w:pStyle w:val="EndNoteBibliography"/>
        <w:spacing w:after="240"/>
        <w:ind w:left="550" w:hangingChars="250" w:hanging="550"/>
        <w:jc w:val="left"/>
        <w:pPrChange w:id="127" w:author="Xinhang Xu [2]" w:date="2025-09-28T02:23:00Z">
          <w:pPr>
            <w:pStyle w:val="EndNoteBibliography"/>
            <w:spacing w:after="240"/>
          </w:pPr>
        </w:pPrChange>
      </w:pPr>
      <w:r w:rsidRPr="00B8550B">
        <w:rPr>
          <w:i/>
        </w:rPr>
        <w:t xml:space="preserve"> scale turbulence measurements on NSTX</w:t>
      </w:r>
      <w:r w:rsidRPr="00B8550B">
        <w:t>", Review of Scientific Instruments  75  (10), 3840-3842  (2004).</w:t>
      </w:r>
      <w:bookmarkEnd w:id="126"/>
    </w:p>
    <w:p w14:paraId="5D7E85E9" w14:textId="77777777" w:rsidR="00B8550B" w:rsidRPr="00B8550B" w:rsidRDefault="00B8550B">
      <w:pPr>
        <w:pStyle w:val="EndNoteBibliography"/>
        <w:spacing w:after="240"/>
        <w:ind w:left="550" w:hangingChars="250" w:hanging="550"/>
        <w:jc w:val="left"/>
        <w:pPrChange w:id="128" w:author="Xinhang Xu [2]" w:date="2025-09-28T02:23:00Z">
          <w:pPr>
            <w:pStyle w:val="EndNoteBibliography"/>
            <w:spacing w:after="240"/>
          </w:pPr>
        </w:pPrChange>
      </w:pPr>
      <w:bookmarkStart w:id="129" w:name="_ENREF_26"/>
      <w:r w:rsidRPr="00B8550B">
        <w:t>26.</w:t>
      </w:r>
      <w:r w:rsidRPr="00B8550B">
        <w:tab/>
        <w:t xml:space="preserve">R. A. Barchfeld, </w:t>
      </w:r>
      <w:r w:rsidRPr="00B8550B">
        <w:rPr>
          <w:i/>
        </w:rPr>
        <w:t>Development of Laser Based Plasma Diagnostics for Fusion Research on NSTX-U</w:t>
      </w:r>
      <w:r w:rsidRPr="00B8550B">
        <w:t>. (2017).</w:t>
      </w:r>
      <w:bookmarkEnd w:id="129"/>
    </w:p>
    <w:p w14:paraId="48691310" w14:textId="77777777" w:rsidR="00B8550B" w:rsidRPr="00B8550B" w:rsidRDefault="00B8550B">
      <w:pPr>
        <w:pStyle w:val="EndNoteBibliography"/>
        <w:spacing w:after="240"/>
        <w:ind w:left="550" w:hangingChars="250" w:hanging="550"/>
        <w:jc w:val="left"/>
        <w:pPrChange w:id="130" w:author="Xinhang Xu [2]" w:date="2025-09-28T02:23:00Z">
          <w:pPr>
            <w:pStyle w:val="EndNoteBibliography"/>
            <w:spacing w:after="240"/>
          </w:pPr>
        </w:pPrChange>
      </w:pPr>
      <w:bookmarkStart w:id="131" w:name="_ENREF_27"/>
      <w:r w:rsidRPr="00B8550B">
        <w:t>27.</w:t>
      </w:r>
      <w:r w:rsidRPr="00B8550B">
        <w:tab/>
        <w:t>C. Domier, Y. Zhu, R. Pereira, J. Steer-Furderer, X. Li, R. Chen, G. Xu, P. Sun and N. Luhmann, "</w:t>
      </w:r>
      <w:r w:rsidRPr="00B8550B">
        <w:rPr>
          <w:i/>
        </w:rPr>
        <w:t>Ultrashort Pulse Reflectometry (USPR) diagnostic for EAST</w:t>
      </w:r>
      <w:r w:rsidRPr="00B8550B">
        <w:t>", Journal of Instrumentation  17  (02), C02010  (2022).</w:t>
      </w:r>
      <w:bookmarkEnd w:id="131"/>
    </w:p>
    <w:p w14:paraId="6CF47F01" w14:textId="77777777" w:rsidR="00B8550B" w:rsidRPr="00B8550B" w:rsidRDefault="00B8550B">
      <w:pPr>
        <w:pStyle w:val="EndNoteBibliography"/>
        <w:spacing w:after="240"/>
        <w:ind w:left="550" w:hangingChars="250" w:hanging="550"/>
        <w:jc w:val="left"/>
        <w:pPrChange w:id="132" w:author="Xinhang Xu [2]" w:date="2025-09-28T02:23:00Z">
          <w:pPr>
            <w:pStyle w:val="EndNoteBibliography"/>
            <w:spacing w:after="240"/>
          </w:pPr>
        </w:pPrChange>
      </w:pPr>
      <w:bookmarkStart w:id="133" w:name="_ENREF_28"/>
      <w:r w:rsidRPr="00B8550B">
        <w:t>28.</w:t>
      </w:r>
      <w:r w:rsidRPr="00B8550B">
        <w:tab/>
        <w:t>X. L. Li, Y. Zhu, G. Yu, J. Cao, G. Xu and N. Luhmann, "</w:t>
      </w:r>
      <w:r w:rsidRPr="00B8550B">
        <w:rPr>
          <w:i/>
        </w:rPr>
        <w:t>High level of integration of front-end imaging optics system for electron cyclotron emission imaging diagnostics on the DIII-D tokamak</w:t>
      </w:r>
      <w:r w:rsidRPr="00B8550B">
        <w:t>", Fusion Engineering and Design  172, 112915  (2021).</w:t>
      </w:r>
      <w:bookmarkEnd w:id="133"/>
    </w:p>
    <w:p w14:paraId="15C48A3E" w14:textId="77777777" w:rsidR="00B8550B" w:rsidRPr="00B8550B" w:rsidRDefault="00B8550B">
      <w:pPr>
        <w:pStyle w:val="EndNoteBibliography"/>
        <w:spacing w:after="240"/>
        <w:ind w:left="550" w:hangingChars="250" w:hanging="550"/>
        <w:jc w:val="left"/>
        <w:pPrChange w:id="134" w:author="Xinhang Xu [2]" w:date="2025-09-28T02:23:00Z">
          <w:pPr>
            <w:pStyle w:val="EndNoteBibliography"/>
            <w:spacing w:after="240"/>
          </w:pPr>
        </w:pPrChange>
      </w:pPr>
      <w:bookmarkStart w:id="135" w:name="_ENREF_29"/>
      <w:r w:rsidRPr="00B8550B">
        <w:t>29.</w:t>
      </w:r>
      <w:r w:rsidRPr="00B8550B">
        <w:tab/>
        <w:t>Y. Zhu, Y. Chen, J.-H. Yu, C. Domier, G. Yu, X. Liu, G. Kramer, Y. Ren, A. Diallo and N. Luhmann, "</w:t>
      </w:r>
      <w:r w:rsidRPr="00B8550B">
        <w:rPr>
          <w:i/>
        </w:rPr>
        <w:t>System-on-chip approach microwave imaging reflectometer on DIII-D tokamak</w:t>
      </w:r>
      <w:r w:rsidRPr="00B8550B">
        <w:t>", Review of Scientific Instruments  93  (11),  (2022).</w:t>
      </w:r>
      <w:bookmarkEnd w:id="135"/>
    </w:p>
    <w:p w14:paraId="658242ED" w14:textId="77777777" w:rsidR="00B8550B" w:rsidRPr="00B8550B" w:rsidRDefault="00B8550B">
      <w:pPr>
        <w:pStyle w:val="EndNoteBibliography"/>
        <w:spacing w:after="240"/>
        <w:ind w:left="550" w:hangingChars="250" w:hanging="550"/>
        <w:jc w:val="left"/>
        <w:pPrChange w:id="136" w:author="Xinhang Xu [2]" w:date="2025-09-28T02:23:00Z">
          <w:pPr>
            <w:pStyle w:val="EndNoteBibliography"/>
            <w:spacing w:after="240"/>
          </w:pPr>
        </w:pPrChange>
      </w:pPr>
      <w:bookmarkStart w:id="137" w:name="_ENREF_30"/>
      <w:r w:rsidRPr="00B8550B">
        <w:t>30.</w:t>
      </w:r>
      <w:r w:rsidRPr="00B8550B">
        <w:tab/>
        <w:t>Y. Zhu, J.-H. Yu, G. Yu, Y. Ye, Y. Chen, B. Tobias, A. Diallo, G. Kramer, Y. Ren and W. Tang, "</w:t>
      </w:r>
      <w:r w:rsidRPr="00B8550B">
        <w:rPr>
          <w:i/>
        </w:rPr>
        <w:t>System-on-chip upgrade of millimeter-wave imaging diagnostics for fusion plasma</w:t>
      </w:r>
      <w:r w:rsidRPr="00B8550B">
        <w:t>", Review of scientific instruments  92  (5),  (2021).</w:t>
      </w:r>
      <w:bookmarkEnd w:id="137"/>
    </w:p>
    <w:p w14:paraId="2D0CD184" w14:textId="77777777" w:rsidR="00B8550B" w:rsidRPr="00B8550B" w:rsidRDefault="00B8550B">
      <w:pPr>
        <w:pStyle w:val="EndNoteBibliography"/>
        <w:spacing w:after="240"/>
        <w:ind w:left="550" w:hangingChars="250" w:hanging="550"/>
        <w:jc w:val="left"/>
        <w:pPrChange w:id="138" w:author="Xinhang Xu [2]" w:date="2025-09-28T02:23:00Z">
          <w:pPr>
            <w:pStyle w:val="EndNoteBibliography"/>
            <w:spacing w:after="240"/>
          </w:pPr>
        </w:pPrChange>
      </w:pPr>
      <w:bookmarkStart w:id="139" w:name="_ENREF_31"/>
      <w:r w:rsidRPr="00B8550B">
        <w:t>31.</w:t>
      </w:r>
      <w:r w:rsidRPr="00B8550B">
        <w:tab/>
        <w:t>C. Y. Xiong, J. Chen, Q. Li, Y. Liu and L. Gao, "</w:t>
      </w:r>
      <w:r w:rsidRPr="00B8550B">
        <w:rPr>
          <w:i/>
        </w:rPr>
        <w:t>A real-time laser feedback control method for the three-wave laser source used in the polarimeter-interferometer diagnostic on Joint-TEXT tokamak</w:t>
      </w:r>
      <w:r w:rsidRPr="00B8550B">
        <w:t>", Review of Scientific Instruments  85  (12),  (2014).</w:t>
      </w:r>
      <w:bookmarkEnd w:id="139"/>
    </w:p>
    <w:p w14:paraId="6B8F7A25" w14:textId="77777777" w:rsidR="00B8550B" w:rsidRPr="00B8550B" w:rsidRDefault="00B8550B">
      <w:pPr>
        <w:pStyle w:val="EndNoteBibliography"/>
        <w:spacing w:after="240"/>
        <w:ind w:left="550" w:hangingChars="250" w:hanging="550"/>
        <w:jc w:val="left"/>
        <w:pPrChange w:id="140" w:author="Xinhang Xu [2]" w:date="2025-09-28T02:23:00Z">
          <w:pPr>
            <w:pStyle w:val="EndNoteBibliography"/>
            <w:spacing w:after="240"/>
          </w:pPr>
        </w:pPrChange>
      </w:pPr>
      <w:bookmarkStart w:id="141" w:name="_ENREF_32"/>
      <w:r w:rsidRPr="00B8550B">
        <w:t>32.</w:t>
      </w:r>
      <w:r w:rsidRPr="00B8550B">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141"/>
    </w:p>
    <w:p w14:paraId="18B58F42" w14:textId="77777777" w:rsidR="00B8550B" w:rsidRPr="00B8550B" w:rsidRDefault="00B8550B">
      <w:pPr>
        <w:pStyle w:val="EndNoteBibliography"/>
        <w:ind w:left="550" w:hangingChars="250" w:hanging="550"/>
        <w:jc w:val="left"/>
        <w:pPrChange w:id="142" w:author="Xinhang Xu [2]" w:date="2025-09-28T02:23:00Z">
          <w:pPr>
            <w:pStyle w:val="EndNoteBibliography"/>
          </w:pPr>
        </w:pPrChange>
      </w:pPr>
      <w:bookmarkStart w:id="143" w:name="_ENREF_33"/>
      <w:r w:rsidRPr="00B8550B">
        <w:t>33.</w:t>
      </w:r>
      <w:r w:rsidRPr="00B8550B">
        <w:tab/>
        <w:t>S. Jacobsson, "</w:t>
      </w:r>
      <w:r w:rsidRPr="00B8550B">
        <w:rPr>
          <w:i/>
        </w:rPr>
        <w:t>Optically pumped far infrared lasers</w:t>
      </w:r>
      <w:r w:rsidRPr="00B8550B">
        <w:t>", Infrared physics  29  (5), 853-874  (1989).</w:t>
      </w:r>
      <w:bookmarkEnd w:id="143"/>
    </w:p>
    <w:p w14:paraId="0D0936DA" w14:textId="7A4DE0CA" w:rsidR="00B91178" w:rsidRDefault="005732BF">
      <w:pPr>
        <w:keepNext/>
        <w:ind w:left="550" w:hangingChars="250" w:hanging="550"/>
        <w:pPrChange w:id="144" w:author="Xinhang Xu [2]" w:date="2025-09-28T02:23:00Z">
          <w:pPr>
            <w:keepNext/>
          </w:pPr>
        </w:pPrChange>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F3010" w14:textId="77777777" w:rsidR="0088535E" w:rsidRDefault="0088535E" w:rsidP="000402FF">
      <w:pPr>
        <w:spacing w:after="0" w:line="240" w:lineRule="auto"/>
      </w:pPr>
      <w:r>
        <w:separator/>
      </w:r>
    </w:p>
  </w:endnote>
  <w:endnote w:type="continuationSeparator" w:id="0">
    <w:p w14:paraId="07164A50" w14:textId="77777777" w:rsidR="0088535E" w:rsidRDefault="0088535E"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65DC6" w14:textId="77777777" w:rsidR="0088535E" w:rsidRDefault="0088535E" w:rsidP="000402FF">
      <w:pPr>
        <w:spacing w:after="0" w:line="240" w:lineRule="auto"/>
      </w:pPr>
      <w:r>
        <w:separator/>
      </w:r>
    </w:p>
  </w:footnote>
  <w:footnote w:type="continuationSeparator" w:id="0">
    <w:p w14:paraId="64AB7E82" w14:textId="77777777" w:rsidR="0088535E" w:rsidRDefault="0088535E" w:rsidP="000402F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nhang Xu">
    <w15:presenceInfo w15:providerId="None" w15:userId="Xinhang Xu"/>
  </w15:person>
  <w15:person w15:author="Xinhang Xu [2]">
    <w15:presenceInfo w15:providerId="Windows Live" w15:userId="59424eb7fcea0a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item&gt;2412&lt;/item&gt;&lt;item&gt;2414&lt;/item&gt;&lt;/record-ids&gt;&lt;/item&gt;&lt;/Libraries&gt;"/>
  </w:docVars>
  <w:rsids>
    <w:rsidRoot w:val="00B91178"/>
    <w:rsid w:val="00000F5D"/>
    <w:rsid w:val="00002E0D"/>
    <w:rsid w:val="00023E75"/>
    <w:rsid w:val="00036790"/>
    <w:rsid w:val="000402FF"/>
    <w:rsid w:val="00047410"/>
    <w:rsid w:val="0006265A"/>
    <w:rsid w:val="00087E2C"/>
    <w:rsid w:val="00094FAA"/>
    <w:rsid w:val="000C2633"/>
    <w:rsid w:val="000E00B5"/>
    <w:rsid w:val="000E07B2"/>
    <w:rsid w:val="000E4222"/>
    <w:rsid w:val="000F15B0"/>
    <w:rsid w:val="00125189"/>
    <w:rsid w:val="0012608D"/>
    <w:rsid w:val="0012771F"/>
    <w:rsid w:val="00153361"/>
    <w:rsid w:val="00161E19"/>
    <w:rsid w:val="00180EFE"/>
    <w:rsid w:val="001867E4"/>
    <w:rsid w:val="00190654"/>
    <w:rsid w:val="001D65A7"/>
    <w:rsid w:val="001F48B6"/>
    <w:rsid w:val="0020459E"/>
    <w:rsid w:val="00204F38"/>
    <w:rsid w:val="00221AB2"/>
    <w:rsid w:val="00225171"/>
    <w:rsid w:val="00231D32"/>
    <w:rsid w:val="0024457C"/>
    <w:rsid w:val="0024537A"/>
    <w:rsid w:val="00251EFC"/>
    <w:rsid w:val="00253BB0"/>
    <w:rsid w:val="002545AB"/>
    <w:rsid w:val="0025642E"/>
    <w:rsid w:val="002B5CE0"/>
    <w:rsid w:val="002D65BF"/>
    <w:rsid w:val="002D74F4"/>
    <w:rsid w:val="002E4131"/>
    <w:rsid w:val="002F7B34"/>
    <w:rsid w:val="00300772"/>
    <w:rsid w:val="00315098"/>
    <w:rsid w:val="0032637B"/>
    <w:rsid w:val="00334528"/>
    <w:rsid w:val="00334F66"/>
    <w:rsid w:val="00375942"/>
    <w:rsid w:val="00386942"/>
    <w:rsid w:val="004246F5"/>
    <w:rsid w:val="0042586B"/>
    <w:rsid w:val="00430361"/>
    <w:rsid w:val="0043260D"/>
    <w:rsid w:val="004739CC"/>
    <w:rsid w:val="004B26E4"/>
    <w:rsid w:val="004C0598"/>
    <w:rsid w:val="004C552C"/>
    <w:rsid w:val="004E7D6E"/>
    <w:rsid w:val="004F1D49"/>
    <w:rsid w:val="0050045C"/>
    <w:rsid w:val="00516E56"/>
    <w:rsid w:val="005353D5"/>
    <w:rsid w:val="00543332"/>
    <w:rsid w:val="00547C73"/>
    <w:rsid w:val="005541EC"/>
    <w:rsid w:val="005732BF"/>
    <w:rsid w:val="005F0AEA"/>
    <w:rsid w:val="00602B03"/>
    <w:rsid w:val="00625481"/>
    <w:rsid w:val="00646EFF"/>
    <w:rsid w:val="00647971"/>
    <w:rsid w:val="00655851"/>
    <w:rsid w:val="00665FEA"/>
    <w:rsid w:val="006702C2"/>
    <w:rsid w:val="006C3B57"/>
    <w:rsid w:val="006C6B74"/>
    <w:rsid w:val="006D0BD1"/>
    <w:rsid w:val="006D50EA"/>
    <w:rsid w:val="006F3602"/>
    <w:rsid w:val="00717FD7"/>
    <w:rsid w:val="0072772D"/>
    <w:rsid w:val="00762ABE"/>
    <w:rsid w:val="007832F3"/>
    <w:rsid w:val="007A061C"/>
    <w:rsid w:val="007C16D9"/>
    <w:rsid w:val="007C5836"/>
    <w:rsid w:val="007D4FFB"/>
    <w:rsid w:val="007F4F9D"/>
    <w:rsid w:val="0083577E"/>
    <w:rsid w:val="00852C21"/>
    <w:rsid w:val="00866A65"/>
    <w:rsid w:val="00867228"/>
    <w:rsid w:val="0088535E"/>
    <w:rsid w:val="008A3413"/>
    <w:rsid w:val="008C2D5C"/>
    <w:rsid w:val="008D1E15"/>
    <w:rsid w:val="008E185D"/>
    <w:rsid w:val="008E6D6C"/>
    <w:rsid w:val="008F2DDB"/>
    <w:rsid w:val="00901A39"/>
    <w:rsid w:val="00903011"/>
    <w:rsid w:val="00905FFF"/>
    <w:rsid w:val="009070C8"/>
    <w:rsid w:val="009309AC"/>
    <w:rsid w:val="00931CD0"/>
    <w:rsid w:val="00943410"/>
    <w:rsid w:val="009779BB"/>
    <w:rsid w:val="00986AA4"/>
    <w:rsid w:val="009B3BD6"/>
    <w:rsid w:val="009E1CCD"/>
    <w:rsid w:val="009F2AB3"/>
    <w:rsid w:val="00A53692"/>
    <w:rsid w:val="00A55CB4"/>
    <w:rsid w:val="00A604C8"/>
    <w:rsid w:val="00A73DCB"/>
    <w:rsid w:val="00A82301"/>
    <w:rsid w:val="00B557EF"/>
    <w:rsid w:val="00B63EFE"/>
    <w:rsid w:val="00B71C1A"/>
    <w:rsid w:val="00B8550B"/>
    <w:rsid w:val="00B91178"/>
    <w:rsid w:val="00BC187B"/>
    <w:rsid w:val="00BC401E"/>
    <w:rsid w:val="00BF3F2D"/>
    <w:rsid w:val="00C20004"/>
    <w:rsid w:val="00C2144B"/>
    <w:rsid w:val="00C24E86"/>
    <w:rsid w:val="00C3768E"/>
    <w:rsid w:val="00C40DBD"/>
    <w:rsid w:val="00C50C8B"/>
    <w:rsid w:val="00C51FD6"/>
    <w:rsid w:val="00C572B3"/>
    <w:rsid w:val="00C65AAB"/>
    <w:rsid w:val="00C83E1D"/>
    <w:rsid w:val="00CA61F9"/>
    <w:rsid w:val="00CC2292"/>
    <w:rsid w:val="00CC3967"/>
    <w:rsid w:val="00CC54D1"/>
    <w:rsid w:val="00CD61E9"/>
    <w:rsid w:val="00CE23E0"/>
    <w:rsid w:val="00CE2C39"/>
    <w:rsid w:val="00D078FA"/>
    <w:rsid w:val="00D44BBE"/>
    <w:rsid w:val="00D86E1C"/>
    <w:rsid w:val="00D94D10"/>
    <w:rsid w:val="00DC23EE"/>
    <w:rsid w:val="00DC34FE"/>
    <w:rsid w:val="00DC49E2"/>
    <w:rsid w:val="00DE38D0"/>
    <w:rsid w:val="00DF2B46"/>
    <w:rsid w:val="00DF76F8"/>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CBC9F2-7790-4277-AC0E-A970CDA83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20</Pages>
  <Words>8800</Words>
  <Characters>50162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10</cp:revision>
  <cp:lastPrinted>2025-07-17T05:36:00Z</cp:lastPrinted>
  <dcterms:created xsi:type="dcterms:W3CDTF">2025-09-26T06:29:00Z</dcterms:created>
  <dcterms:modified xsi:type="dcterms:W3CDTF">2025-09-28T09:36:00Z</dcterms:modified>
</cp:coreProperties>
</file>