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CDED0A0"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Yilun Zhu</w:t>
      </w:r>
      <w:r w:rsidR="004F1D49" w:rsidRPr="004F1D49">
        <w:rPr>
          <w:bCs/>
          <w:sz w:val="24"/>
          <w:szCs w:val="24"/>
          <w:vertAlign w:val="superscript"/>
        </w:rPr>
        <w:t>1</w:t>
      </w:r>
      <w:r w:rsidRPr="00602B03">
        <w:rPr>
          <w:bCs/>
          <w:sz w:val="24"/>
          <w:szCs w:val="24"/>
        </w:rPr>
        <w:t xml:space="preserve">, </w:t>
      </w:r>
      <w:r w:rsidR="004F1D49">
        <w:rPr>
          <w:bCs/>
          <w:sz w:val="24"/>
          <w:szCs w:val="24"/>
        </w:rPr>
        <w:t>Xiaoliang Li</w:t>
      </w:r>
      <w:r w:rsidR="004F1D49" w:rsidRPr="004F1D49">
        <w:rPr>
          <w:bCs/>
          <w:sz w:val="24"/>
          <w:szCs w:val="24"/>
          <w:vertAlign w:val="superscript"/>
        </w:rPr>
        <w:t>1</w:t>
      </w:r>
      <w:r w:rsidR="004F1D49">
        <w:rPr>
          <w:bCs/>
          <w:sz w:val="24"/>
          <w:szCs w:val="24"/>
        </w:rPr>
        <w:t xml:space="preserve">, </w:t>
      </w:r>
      <w:r>
        <w:rPr>
          <w:bCs/>
          <w:sz w:val="24"/>
          <w:szCs w:val="24"/>
        </w:rPr>
        <w:t>Neville Luhmann,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Pr="005541EC"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00D00470" w14:textId="77777777" w:rsidR="00B91178" w:rsidRDefault="00087E2C">
      <w:pPr>
        <w:ind w:firstLine="0"/>
        <w:rPr>
          <w:b/>
        </w:rPr>
      </w:pPr>
      <w:r>
        <w:rPr>
          <w:b/>
        </w:rPr>
        <w:t>Abstract</w:t>
      </w:r>
    </w:p>
    <w:p w14:paraId="4746EA9E" w14:textId="00E749FB"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The sensitivity of FIR beam intensity to pump gas pressure and thermal expansion is investigated, revealing that even a 1 </w:t>
      </w:r>
      <w:proofErr w:type="spellStart"/>
      <w:r>
        <w:t>μm</w:t>
      </w:r>
      <w:proofErr w:type="spellEnd"/>
      <w:r>
        <w:t xml:space="preserve"> cavity expansion can significantly degrade output power stability</w:t>
      </w:r>
      <w:r w:rsidR="007C16D9">
        <w:t xml:space="preserve"> </w:t>
      </w:r>
      <w:r w:rsidR="002B5CE0">
        <w:t>to about two-thirds of its original value</w:t>
      </w:r>
      <w:r>
        <w:t>. 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77777777" w:rsidR="00B91178" w:rsidRDefault="00087E2C">
      <w:pPr>
        <w:ind w:firstLine="0"/>
        <w:rPr>
          <w:b/>
        </w:rPr>
      </w:pPr>
      <w:r>
        <w:rPr>
          <w:b/>
        </w:rPr>
        <w:t xml:space="preserve">Section I: Introduction </w:t>
      </w:r>
    </w:p>
    <w:p w14:paraId="09F9D73A" w14:textId="59B6A2F7" w:rsidR="005541EC" w:rsidRDefault="00087E2C">
      <w:pPr>
        <w:jc w:val="both"/>
      </w:pPr>
      <w:r>
        <w:t>Transport is one of the</w:t>
      </w:r>
      <w:r w:rsidR="004F1D49">
        <w:t xml:space="preserve"> top-level</w:t>
      </w:r>
      <w:r>
        <w:t xml:space="preserve"> research topics in fusion plasma physics. In </w:t>
      </w:r>
      <w:ins w:id="3" w:author="Yang Ren" w:date="2025-07-13T19:51:00Z" w16du:dateUtc="2025-07-13T23:51:00Z">
        <w:r w:rsidR="00692F67">
          <w:t>H-mode plasmas in</w:t>
        </w:r>
      </w:ins>
      <w:del w:id="4" w:author="Yang Ren" w:date="2025-07-13T19:51:00Z" w16du:dateUtc="2025-07-13T23:51:00Z">
        <w:r w:rsidDel="00692F67">
          <w:delText>e</w:delText>
        </w:r>
      </w:del>
      <w:del w:id="5" w:author="Yang Ren" w:date="2025-07-13T19:50:00Z" w16du:dateUtc="2025-07-13T23:50:00Z">
        <w:r w:rsidDel="00692F67">
          <w:delText>xperiments conducted on</w:delText>
        </w:r>
      </w:del>
      <w:r>
        <w:t xml:space="preserve"> the </w:t>
      </w:r>
      <w:ins w:id="6" w:author="Yang Ren" w:date="2025-07-12T21:24:00Z" w16du:dateUtc="2025-07-13T01:24:00Z">
        <w:r w:rsidR="00677D18">
          <w:t xml:space="preserve">National Spherical Torus </w:t>
        </w:r>
        <w:proofErr w:type="spellStart"/>
        <w:r w:rsidR="00677D18">
          <w:t>eXperiment</w:t>
        </w:r>
        <w:proofErr w:type="spellEnd"/>
        <w:r w:rsidR="00677D18">
          <w:t xml:space="preserve"> (</w:t>
        </w:r>
      </w:ins>
      <w:r>
        <w:t>NSTX</w:t>
      </w:r>
      <w:ins w:id="7" w:author="Yang Ren" w:date="2025-07-12T21:24:00Z" w16du:dateUtc="2025-07-13T01:24:00Z">
        <w:r w:rsidR="00677D18">
          <w:t>)</w:t>
        </w:r>
      </w:ins>
      <w:r>
        <w:t xml:space="preserve"> </w:t>
      </w:r>
      <w:commentRangeStart w:id="8"/>
      <w:r>
        <w:t>device</w:t>
      </w:r>
      <w:commentRangeEnd w:id="8"/>
      <w:r w:rsidR="00EB1C99">
        <w:rPr>
          <w:rStyle w:val="CommentReference"/>
        </w:rPr>
        <w:commentReference w:id="8"/>
      </w:r>
      <w:ins w:id="9" w:author="Yang Ren" w:date="2025-07-13T09:31:00Z" w16du:dateUtc="2025-07-13T13:31:00Z">
        <w:r w:rsidR="00EB1C99">
          <w:t xml:space="preserve"> []</w:t>
        </w:r>
      </w:ins>
      <w:r>
        <w:t>, electron</w:t>
      </w:r>
      <w:ins w:id="10" w:author="Yang Ren" w:date="2025-07-12T21:19:00Z" w16du:dateUtc="2025-07-13T01:19:00Z">
        <w:r w:rsidR="00566889">
          <w:t xml:space="preserve"> thermal</w:t>
        </w:r>
      </w:ins>
      <w:del w:id="11" w:author="Yang Ren" w:date="2025-07-12T21:19:00Z" w16du:dateUtc="2025-07-13T01:19:00Z">
        <w:r w:rsidDel="00566889">
          <w:delText>-scale</w:delText>
        </w:r>
      </w:del>
      <w:r>
        <w:t xml:space="preserve"> transport has been observed to exceed </w:t>
      </w:r>
      <w:ins w:id="12" w:author="Yang Ren" w:date="2025-07-12T21:19:00Z" w16du:dateUtc="2025-07-13T01:19:00Z">
        <w:r w:rsidR="00566889">
          <w:t xml:space="preserve">the corresponding </w:t>
        </w:r>
      </w:ins>
      <w:r>
        <w:t>neoclassical transport prediction</w:t>
      </w:r>
      <w:del w:id="13" w:author="Yang Ren" w:date="2025-07-13T19:42:00Z" w16du:dateUtc="2025-07-13T23:42:00Z">
        <w:r w:rsidDel="00942AE6">
          <w:delText>s</w:delText>
        </w:r>
      </w:del>
      <w:r>
        <w:t xml:space="preserve"> by a significant </w:t>
      </w:r>
      <w:commentRangeStart w:id="14"/>
      <w:r>
        <w:t xml:space="preserve">margin </w:t>
      </w:r>
      <w:r w:rsidR="005732BF">
        <w:fldChar w:fldCharType="begin"/>
      </w:r>
      <w:r w:rsidR="000E00B5">
        <w:instrText xml:space="preserve"> ADDIN EN.CITE &lt;EndNote&gt;&lt;Cite&gt;&lt;Author&gt;Ren&lt;/Author&gt;&lt;Year&gt;2011&lt;/Year&gt;&lt;RecNum&gt;2368&lt;/RecNum&gt;&lt;DisplayText&gt;[1, 2]&lt;/DisplayText&gt;&lt;record&gt;&lt;rec-number&gt;2368&lt;/rec-number&gt;&lt;foreign-keys&gt;&lt;key app="EN" db-id="f0atdtsz3wzwebesv0npwr9e520zx0xd0xpe" timestamp="1752132677"&gt;2368&lt;/key&gt;&lt;/foreign-keys&gt;&lt;ref-type name="Journal Article"&gt;17&lt;/ref-type&gt;&lt;contributors&gt;&lt;authors&gt;&lt;author&gt;Ren, Y&lt;/author&gt;&lt;author&gt;Kaye, SM&lt;/author&gt;&lt;author&gt;Mazzucato, E&lt;/author&gt;&lt;author&gt;Guttenfelder, W&lt;/author&gt;&lt;author&gt;Bell, RE&lt;/author&gt;&lt;author&gt;Domier, CW&lt;/author&gt;&lt;author&gt;LeBlanc, BP&lt;/author&gt;&lt;author&gt;Lee, KC&lt;/author&gt;&lt;author&gt;Luhmann Jr, NC&lt;/author&gt;&lt;author&gt;Smith, DR&lt;/author&gt;&lt;/authors&gt;&lt;/contributors&gt;&lt;titles&gt;&lt;title&gt;Density Gradient Stabilization of Electron Temperature Gradient Driven Turbulence&amp;lt;? format?&amp;gt; in a Spherical Tokamak&lt;/title&gt;&lt;secondary-title&gt;Physical review letters&lt;/secondary-title&gt;&lt;/titles&gt;&lt;periodical&gt;&lt;full-title&gt;Physical Review Letters&lt;/full-title&gt;&lt;/periodical&gt;&lt;pages&gt;165005&lt;/pages&gt;&lt;volume&gt;106&lt;/volume&gt;&lt;number&gt;16&lt;/number&gt;&lt;dates&gt;&lt;year&gt;2011&lt;/year&gt;&lt;/dates&gt;&lt;isbn&gt;1079-7114&lt;/isbn&gt;&lt;urls&gt;&lt;/urls&gt;&lt;/record&gt;&lt;/Cite&gt;&lt;Cite&gt;&lt;Author&gt;Ren&lt;/Author&gt;&lt;Year&gt;2012&lt;/Year&gt;&lt;RecNum&gt;2367&lt;/RecNum&gt;&lt;record&gt;&lt;rec-number&gt;2367&lt;/rec-number&gt;&lt;foreign-keys&gt;&lt;key app="EN" db-id="f0atdtsz3wzwebesv0npwr9e520zx0xd0xpe" timestamp="1752132626"&gt;2367&lt;/key&gt;&lt;/foreign-keys&gt;&lt;ref-type name="Journal Article"&gt;17&lt;/ref-type&gt;&lt;contributors&gt;&lt;authors&gt;&lt;author&gt;Ren, Y&lt;/author&gt;&lt;author&gt;Guttenfelder, W&lt;/author&gt;&lt;author&gt;Kaye, SM&lt;/author&gt;&lt;author&gt;Mazzucato, E&lt;/author&gt;&lt;author&gt;Bell, RE&lt;/author&gt;&lt;author&gt;Diallo, A&lt;/author&gt;&lt;author&gt;Domier, CW&lt;/author&gt;&lt;author&gt;LeBlanc, BP&lt;/author&gt;&lt;author&gt;Lee, KC&lt;/author&gt;&lt;author&gt;Smith, DR&lt;/author&gt;&lt;/authors&gt;&lt;/contributors&gt;&lt;titles&gt;&lt;title&gt;Experimental study of parametric dependence of electron-scale turbulence in a spherical tokamak&lt;/title&gt;&lt;secondary-title&gt;Physics of Plasmas&lt;/secondary-title&gt;&lt;/titles&gt;&lt;periodical&gt;&lt;full-title&gt;Physics of Plasmas&lt;/full-title&gt;&lt;/periodical&gt;&lt;volume&gt;19&lt;/volume&gt;&lt;number&gt;5&lt;/number&gt;&lt;dates&gt;&lt;year&gt;2012&lt;/year&gt;&lt;/dates&gt;&lt;isbn&gt;1070-664X&lt;/isbn&gt;&lt;urls&gt;&lt;/urls&gt;&lt;/record&gt;&lt;/Cite&gt;&lt;/EndNote&gt;</w:instrText>
      </w:r>
      <w:r w:rsidR="005732BF">
        <w:fldChar w:fldCharType="separate"/>
      </w:r>
      <w:r w:rsidR="000E00B5">
        <w:rPr>
          <w:noProof/>
        </w:rPr>
        <w:t>[</w:t>
      </w:r>
      <w:del w:id="15" w:author="Yang Ren" w:date="2025-07-13T19:48:00Z" w16du:dateUtc="2025-07-13T23:48:00Z">
        <w:r w:rsidR="00647971" w:rsidDel="00942AE6">
          <w:fldChar w:fldCharType="begin"/>
        </w:r>
        <w:r w:rsidR="00647971" w:rsidDel="00942AE6">
          <w:delInstrText>HYPERLINK \l "_ENREF_1" \o "Ren, 2011 #2368"</w:delInstrText>
        </w:r>
        <w:r w:rsidR="00647971" w:rsidDel="00942AE6">
          <w:fldChar w:fldCharType="separate"/>
        </w:r>
        <w:r w:rsidR="00647971" w:rsidRPr="00647971" w:rsidDel="00942AE6">
          <w:rPr>
            <w:rStyle w:val="Hyperlink"/>
          </w:rPr>
          <w:delText>1</w:delText>
        </w:r>
        <w:r w:rsidR="00647971" w:rsidDel="00942AE6">
          <w:fldChar w:fldCharType="end"/>
        </w:r>
        <w:r w:rsidR="000E00B5" w:rsidDel="00942AE6">
          <w:rPr>
            <w:noProof/>
          </w:rPr>
          <w:delText xml:space="preserve">, </w:delText>
        </w:r>
        <w:r w:rsidR="00647971" w:rsidDel="00942AE6">
          <w:fldChar w:fldCharType="begin"/>
        </w:r>
        <w:r w:rsidR="00647971" w:rsidDel="00942AE6">
          <w:delInstrText>HYPERLINK \l "_ENREF_2" \o "Ren, 2012 #2367"</w:delInstrText>
        </w:r>
        <w:r w:rsidR="00647971" w:rsidDel="00942AE6">
          <w:fldChar w:fldCharType="separate"/>
        </w:r>
        <w:r w:rsidR="00647971" w:rsidRPr="00647971" w:rsidDel="00942AE6">
          <w:rPr>
            <w:rStyle w:val="Hyperlink"/>
          </w:rPr>
          <w:delText>2</w:delText>
        </w:r>
        <w:r w:rsidR="00647971" w:rsidDel="00942AE6">
          <w:fldChar w:fldCharType="end"/>
        </w:r>
      </w:del>
      <w:r w:rsidR="000E00B5">
        <w:rPr>
          <w:noProof/>
        </w:rPr>
        <w:t>]</w:t>
      </w:r>
      <w:r w:rsidR="005732BF">
        <w:fldChar w:fldCharType="end"/>
      </w:r>
      <w:commentRangeEnd w:id="14"/>
      <w:r w:rsidR="00EB1C99">
        <w:rPr>
          <w:rStyle w:val="CommentReference"/>
        </w:rPr>
        <w:commentReference w:id="14"/>
      </w:r>
      <w:del w:id="16" w:author="Yang Ren" w:date="2025-07-13T19:40:00Z" w16du:dateUtc="2025-07-13T23:40:00Z">
        <w:r w:rsidRPr="005732BF" w:rsidDel="00942AE6">
          <w:delText>.</w:delText>
        </w:r>
      </w:del>
      <w:ins w:id="17" w:author="Yang Ren" w:date="2025-07-13T19:51:00Z" w16du:dateUtc="2025-07-13T23:51:00Z">
        <w:r w:rsidR="00692F67">
          <w:t>, while ion thermal transport is at the neoclassical level.</w:t>
        </w:r>
      </w:ins>
      <w:del w:id="18" w:author="Yang Ren" w:date="2025-07-13T19:51:00Z" w16du:dateUtc="2025-07-13T23:51:00Z">
        <w:r w:rsidDel="00692F67">
          <w:delText xml:space="preserve"> </w:delText>
        </w:r>
      </w:del>
      <w:ins w:id="19" w:author="Yang Ren" w:date="2025-07-13T19:50:00Z" w16du:dateUtc="2025-07-13T23:50:00Z">
        <w:r w:rsidR="00692F67">
          <w:t xml:space="preserve"> </w:t>
        </w:r>
      </w:ins>
      <w:r>
        <w:t xml:space="preserve">This elevated </w:t>
      </w:r>
      <w:ins w:id="20" w:author="Yang Ren" w:date="2025-07-12T21:19:00Z" w16du:dateUtc="2025-07-13T01:19:00Z">
        <w:r w:rsidR="00566889">
          <w:t xml:space="preserve">electron thermal </w:t>
        </w:r>
      </w:ins>
      <w:r>
        <w:t xml:space="preserve">transport can lead to </w:t>
      </w:r>
      <w:ins w:id="21" w:author="Yang Ren" w:date="2025-07-12T21:19:00Z" w16du:dateUtc="2025-07-13T01:19:00Z">
        <w:r w:rsidR="00566889">
          <w:t xml:space="preserve">a </w:t>
        </w:r>
      </w:ins>
      <w:r>
        <w:t xml:space="preserve">substantial </w:t>
      </w:r>
      <w:commentRangeStart w:id="22"/>
      <w:del w:id="23" w:author="Yang Ren" w:date="2025-07-12T21:19:00Z" w16du:dateUtc="2025-07-13T01:19:00Z">
        <w:r w:rsidDel="00566889">
          <w:delText xml:space="preserve">particle and </w:delText>
        </w:r>
      </w:del>
      <w:commentRangeEnd w:id="22"/>
      <w:r w:rsidR="00566889">
        <w:rPr>
          <w:rStyle w:val="CommentReference"/>
        </w:rPr>
        <w:commentReference w:id="22"/>
      </w:r>
      <w:r>
        <w:t>thermal loss</w:t>
      </w:r>
      <w:del w:id="24" w:author="Yang Ren" w:date="2025-07-12T21:19:00Z" w16du:dateUtc="2025-07-13T01:19:00Z">
        <w:r w:rsidDel="00566889">
          <w:delText>es</w:delText>
        </w:r>
      </w:del>
      <w:ins w:id="25" w:author="Yang Ren" w:date="2025-07-12T21:21:00Z" w16du:dateUtc="2025-07-13T01:21:00Z">
        <w:r w:rsidR="00566889">
          <w:t xml:space="preserve"> and </w:t>
        </w:r>
      </w:ins>
      <w:del w:id="26" w:author="Yang Ren" w:date="2025-07-12T21:21:00Z" w16du:dateUtc="2025-07-13T01:21:00Z">
        <w:r w:rsidDel="00566889">
          <w:delText xml:space="preserve">, ultimately </w:delText>
        </w:r>
      </w:del>
      <w:proofErr w:type="spellStart"/>
      <w:r>
        <w:t>degradi</w:t>
      </w:r>
      <w:ins w:id="27" w:author="Yang Ren" w:date="2025-07-12T21:21:00Z" w16du:dateUtc="2025-07-13T01:21:00Z">
        <w:r w:rsidR="00566889">
          <w:t>ed</w:t>
        </w:r>
      </w:ins>
      <w:proofErr w:type="spellEnd"/>
      <w:del w:id="28" w:author="Yang Ren" w:date="2025-07-12T21:21:00Z" w16du:dateUtc="2025-07-13T01:21:00Z">
        <w:r w:rsidDel="00566889">
          <w:delText>ng</w:delText>
        </w:r>
      </w:del>
      <w:r>
        <w:t xml:space="preserve"> </w:t>
      </w:r>
      <w:del w:id="29" w:author="Yang Ren" w:date="2025-07-12T21:20:00Z" w16du:dateUtc="2025-07-13T01:20:00Z">
        <w:r w:rsidDel="00566889">
          <w:delText>plasma</w:delText>
        </w:r>
      </w:del>
      <w:r>
        <w:t xml:space="preserve"> </w:t>
      </w:r>
      <w:ins w:id="30" w:author="Yang Ren" w:date="2025-07-12T21:21:00Z" w16du:dateUtc="2025-07-13T01:21:00Z">
        <w:r w:rsidR="00566889">
          <w:t xml:space="preserve">energy </w:t>
        </w:r>
      </w:ins>
      <w:r>
        <w:t>confinement. Consequently, understanding and controlling electron</w:t>
      </w:r>
      <w:ins w:id="31" w:author="Yang Ren" w:date="2025-07-12T21:22:00Z" w16du:dateUtc="2025-07-13T01:22:00Z">
        <w:r w:rsidR="00566889">
          <w:t xml:space="preserve"> thermal transport</w:t>
        </w:r>
      </w:ins>
      <w:del w:id="32" w:author="Yang Ren" w:date="2025-07-12T21:21:00Z" w16du:dateUtc="2025-07-13T01:21:00Z">
        <w:r w:rsidDel="00566889">
          <w:delText xml:space="preserve"> dynamics</w:delText>
        </w:r>
      </w:del>
      <w:r>
        <w:t xml:space="preserve"> is critical for </w:t>
      </w:r>
      <w:ins w:id="33" w:author="Yang Ren" w:date="2025-07-12T21:23:00Z" w16du:dateUtc="2025-07-13T01:23:00Z">
        <w:r w:rsidR="00677D18">
          <w:t xml:space="preserve">predicting and </w:t>
        </w:r>
        <w:proofErr w:type="spellStart"/>
        <w:r w:rsidR="00677D18">
          <w:t>optimizting</w:t>
        </w:r>
        <w:proofErr w:type="spellEnd"/>
        <w:r w:rsidR="00677D18">
          <w:t xml:space="preserve"> confinement of </w:t>
        </w:r>
      </w:ins>
      <w:ins w:id="34" w:author="Yang Ren" w:date="2025-07-12T21:24:00Z" w16du:dateUtc="2025-07-13T01:24:00Z">
        <w:r w:rsidR="00677D18">
          <w:t xml:space="preserve">future </w:t>
        </w:r>
        <w:proofErr w:type="spellStart"/>
        <w:r w:rsidR="00677D18">
          <w:t>mangetic</w:t>
        </w:r>
        <w:proofErr w:type="spellEnd"/>
        <w:r w:rsidR="00677D18">
          <w:t xml:space="preserve"> confinement devices</w:t>
        </w:r>
      </w:ins>
      <w:ins w:id="35" w:author="Yang Ren" w:date="2025-07-13T19:53:00Z" w16du:dateUtc="2025-07-13T23:53:00Z">
        <w:r w:rsidR="00692F67">
          <w:t xml:space="preserve"> with dominant electron heating</w:t>
        </w:r>
      </w:ins>
      <w:ins w:id="36" w:author="Yang Ren" w:date="2025-07-12T21:24:00Z" w16du:dateUtc="2025-07-13T01:24:00Z">
        <w:r w:rsidR="00677D18">
          <w:t>.</w:t>
        </w:r>
      </w:ins>
      <w:del w:id="37" w:author="Yang Ren" w:date="2025-07-12T21:23:00Z" w16du:dateUtc="2025-07-13T01:23:00Z">
        <w:r w:rsidDel="00677D18">
          <w:delText>the successful operation of tokamaks</w:delText>
        </w:r>
      </w:del>
      <w:r>
        <w:t xml:space="preserve">. </w:t>
      </w:r>
      <w:ins w:id="38" w:author="Yang Ren" w:date="2025-07-13T09:37:00Z" w16du:dateUtc="2025-07-13T13:37:00Z">
        <w:r w:rsidR="00EB1C99">
          <w:t>Electrons-scale turbule</w:t>
        </w:r>
      </w:ins>
      <w:ins w:id="39" w:author="Yang Ren" w:date="2025-07-13T09:38:00Z" w16du:dateUtc="2025-07-13T13:38:00Z">
        <w:r w:rsidR="00EB1C99">
          <w:t>nce</w:t>
        </w:r>
      </w:ins>
      <w:ins w:id="40" w:author="Yang Ren" w:date="2025-07-13T19:53:00Z" w16du:dateUtc="2025-07-13T23:53:00Z">
        <w:r w:rsidR="00692F67">
          <w:t xml:space="preserve"> has been considered as a major candida</w:t>
        </w:r>
      </w:ins>
      <w:ins w:id="41" w:author="Yang Ren" w:date="2025-07-13T19:54:00Z" w16du:dateUtc="2025-07-13T23:54:00Z">
        <w:r w:rsidR="00692F67">
          <w:t>te in driving electron thermal transport</w:t>
        </w:r>
      </w:ins>
      <w:ins w:id="42" w:author="Yang Ren" w:date="2025-07-13T19:59:00Z" w16du:dateUtc="2025-07-13T23:59:00Z">
        <w:r w:rsidR="007A64AF">
          <w:t xml:space="preserve"> </w:t>
        </w:r>
        <w:commentRangeStart w:id="43"/>
        <w:r w:rsidR="007A64AF">
          <w:t>[]</w:t>
        </w:r>
      </w:ins>
      <w:commentRangeEnd w:id="43"/>
      <w:ins w:id="44" w:author="Yang Ren" w:date="2025-07-13T20:00:00Z" w16du:dateUtc="2025-07-14T00:00:00Z">
        <w:r w:rsidR="00A72ED7">
          <w:rPr>
            <w:rStyle w:val="CommentReference"/>
          </w:rPr>
          <w:commentReference w:id="43"/>
        </w:r>
      </w:ins>
      <w:ins w:id="45" w:author="Yang Ren" w:date="2025-07-13T19:54:00Z" w16du:dateUtc="2025-07-13T23:54:00Z">
        <w:r w:rsidR="00692F67">
          <w:t>.</w:t>
        </w:r>
      </w:ins>
      <w:ins w:id="46" w:author="Yang Ren" w:date="2025-07-13T09:38:00Z" w16du:dateUtc="2025-07-13T13:38:00Z">
        <w:r w:rsidR="00EB1C99">
          <w:t xml:space="preserve"> </w:t>
        </w:r>
      </w:ins>
      <w:r>
        <w:t>The NSTX-U</w:t>
      </w:r>
      <w:ins w:id="47" w:author="Yang Ren" w:date="2025-07-12T21:25:00Z" w16du:dateUtc="2025-07-13T01:25:00Z">
        <w:r w:rsidR="00677D18">
          <w:t>pgrade (NSTX-U)</w:t>
        </w:r>
      </w:ins>
      <w:r>
        <w:t xml:space="preserve"> device</w:t>
      </w:r>
      <w:commentRangeStart w:id="48"/>
      <w:r w:rsidR="005732BF">
        <w:fldChar w:fldCharType="begin"/>
      </w:r>
      <w:r w:rsidR="000E00B5">
        <w:instrText xml:space="preserve"> ADDIN EN.CITE &lt;EndNote&gt;&lt;Cite&gt;&lt;Author&gt;Berkery&lt;/Author&gt;&lt;Year&gt;2024&lt;/Year&gt;&lt;RecNum&gt;2369&lt;/RecNum&gt;&lt;DisplayText&gt;[3]&lt;/DisplayText&gt;&lt;record&gt;&lt;rec-number&gt;2369&lt;/rec-number&gt;&lt;foreign-keys&gt;&lt;key app="EN" db-id="f0atdtsz3wzwebesv0npwr9e520zx0xd0xpe" timestamp="1752133020"&gt;2369&lt;/key&gt;&lt;/foreign-keys&gt;&lt;ref-type name="Journal Article"&gt;17&lt;/ref-type&gt;&lt;contributors&gt;&lt;authors&gt;&lt;author&gt;Berkery, John W&lt;/author&gt;&lt;author&gt;Adebayo-Ige, PO&lt;/author&gt;&lt;author&gt;Al Khawaldeh, H&lt;/author&gt;&lt;author&gt;Avdeeva, G&lt;/author&gt;&lt;author&gt;Baek, SG&lt;/author&gt;&lt;author&gt;Banerjee, S&lt;/author&gt;&lt;author&gt;Barada, K&lt;/author&gt;&lt;author&gt;Battaglia, DJ&lt;/author&gt;&lt;author&gt;Bell, RE&lt;/author&gt;&lt;author&gt;Belli, E&lt;/author&gt;&lt;/authors&gt;&lt;/contributors&gt;&lt;titles&gt;&lt;title&gt;NSTX-U research advancing the physics of spherical tokamaks&lt;/title&gt;&lt;secondary-title&gt;Nuclear Fusion&lt;/secondary-title&gt;&lt;/titles&gt;&lt;periodical&gt;&lt;full-title&gt;Nuclear Fusion&lt;/full-title&gt;&lt;/periodical&gt;&lt;pages&gt;112004&lt;/pages&gt;&lt;volume&gt;64&lt;/volume&gt;&lt;number&gt;11&lt;/number&gt;&lt;dates&gt;&lt;year&gt;2024&lt;/year&gt;&lt;/dates&gt;&lt;isbn&gt;0029-5515&lt;/isbn&gt;&lt;urls&gt;&lt;/urls&gt;&lt;/record&gt;&lt;/Cite&gt;&lt;/EndNote&gt;</w:instrText>
      </w:r>
      <w:r w:rsidR="005732BF">
        <w:fldChar w:fldCharType="separate"/>
      </w:r>
      <w:r w:rsidR="000E00B5">
        <w:rPr>
          <w:noProof/>
        </w:rPr>
        <w:t>[</w:t>
      </w:r>
      <w:hyperlink w:anchor="_ENREF_3" w:tooltip="Berkery, 2024 #2369" w:history="1">
        <w:r w:rsidR="00647971" w:rsidRPr="00647971">
          <w:rPr>
            <w:rStyle w:val="Hyperlink"/>
          </w:rPr>
          <w:t>3</w:t>
        </w:r>
      </w:hyperlink>
      <w:r w:rsidR="000E00B5">
        <w:rPr>
          <w:noProof/>
        </w:rPr>
        <w:t>]</w:t>
      </w:r>
      <w:r w:rsidR="005732BF">
        <w:fldChar w:fldCharType="end"/>
      </w:r>
      <w:commentRangeEnd w:id="48"/>
      <w:r w:rsidR="00F61063">
        <w:rPr>
          <w:rStyle w:val="CommentReference"/>
        </w:rPr>
        <w:commentReference w:id="48"/>
      </w:r>
      <w:r w:rsidRPr="005732BF">
        <w:t>,</w:t>
      </w:r>
      <w:r>
        <w:t xml:space="preserve"> with its distinctive high-beta and low-collisionality condition</w:t>
      </w:r>
      <w:del w:id="49" w:author="Yang Ren" w:date="2025-07-12T21:25:00Z" w16du:dateUtc="2025-07-13T01:25:00Z">
        <w:r w:rsidDel="00677D18">
          <w:delText>s</w:delText>
        </w:r>
      </w:del>
      <w:r>
        <w:t>, provides an ideal platform for investigating electron-scale turbulence</w:t>
      </w:r>
      <w:ins w:id="50" w:author="Yang Ren" w:date="2025-07-13T20:12:00Z" w16du:dateUtc="2025-07-14T00:12:00Z">
        <w:r w:rsidR="00F61063">
          <w:t>, where</w:t>
        </w:r>
      </w:ins>
      <w:del w:id="51" w:author="Yang Ren" w:date="2025-07-13T20:12:00Z" w16du:dateUtc="2025-07-14T00:12:00Z">
        <w:r w:rsidDel="00F61063">
          <w:delText>. Th</w:delText>
        </w:r>
      </w:del>
      <w:del w:id="52" w:author="Yang Ren" w:date="2025-07-13T20:11:00Z" w16du:dateUtc="2025-07-14T00:11:00Z">
        <w:r w:rsidDel="00F61063">
          <w:delText>is</w:delText>
        </w:r>
      </w:del>
      <w:r>
        <w:t xml:space="preserve"> </w:t>
      </w:r>
      <w:proofErr w:type="spellStart"/>
      <w:r w:rsidR="00F36662">
        <w:t>t</w:t>
      </w:r>
      <w:r w:rsidR="00002E0D">
        <w:t>oka</w:t>
      </w:r>
      <w:del w:id="53" w:author="Yang Ren" w:date="2025-07-13T20:11:00Z" w16du:dateUtc="2025-07-14T00:11:00Z">
        <w:r w:rsidR="00002E0D" w:rsidDel="00F61063">
          <w:delText xml:space="preserve">mak device </w:delText>
        </w:r>
        <w:r w:rsidDel="00F61063">
          <w:delText xml:space="preserve">will </w:delText>
        </w:r>
      </w:del>
      <w:del w:id="54" w:author="Yang Ren" w:date="2025-07-13T20:10:00Z" w16du:dateUtc="2025-07-14T00:10:00Z">
        <w:r w:rsidDel="00F61063">
          <w:delText xml:space="preserve">systematically explore </w:delText>
        </w:r>
      </w:del>
      <w:r>
        <w:t>how</w:t>
      </w:r>
      <w:proofErr w:type="spellEnd"/>
      <w:r>
        <w:t xml:space="preserve"> turbulence characteristics vary with essential parameters such as collisionality, the q-profile, and E</w:t>
      </w:r>
      <w:r w:rsidR="005541EC">
        <w:t xml:space="preserve"> </w:t>
      </w:r>
      <w:r>
        <w:t>×</w:t>
      </w:r>
      <w:r w:rsidR="005541EC">
        <w:t xml:space="preserve"> </w:t>
      </w:r>
      <w:r>
        <w:t xml:space="preserve">B shear, aiming to identify the mechanisms that govern </w:t>
      </w:r>
      <w:ins w:id="55" w:author="Yang Ren" w:date="2025-07-13T20:11:00Z" w16du:dateUtc="2025-07-14T00:11:00Z">
        <w:r w:rsidR="00F61063">
          <w:t xml:space="preserve">the Spherical Tokamak (ST ) energy </w:t>
        </w:r>
      </w:ins>
      <w:r>
        <w:t>confinement scaling</w:t>
      </w:r>
      <w:commentRangeStart w:id="56"/>
      <w:r w:rsidR="005732BF">
        <w:fldChar w:fldCharType="begin"/>
      </w:r>
      <w:r w:rsidR="000E00B5">
        <w:instrText xml:space="preserve"> ADDIN EN.CITE &lt;EndNote&gt;&lt;Cite&gt;&lt;Author&gt;Guttenfelder&lt;/Author&gt;&lt;Year&gt;2022&lt;/Year&gt;&lt;RecNum&gt;2370&lt;/RecNum&gt;&lt;DisplayText&gt;[4]&lt;/DisplayText&gt;&lt;record&gt;&lt;rec-number&gt;2370&lt;/rec-number&gt;&lt;foreign-keys&gt;&lt;key app="EN" db-id="f0atdtsz3wzwebesv0npwr9e520zx0xd0xpe" timestamp="1752133098"&gt;2370&lt;/key&gt;&lt;/foreign-keys&gt;&lt;ref-type name="Journal Article"&gt;17&lt;/ref-type&gt;&lt;contributors&gt;&lt;authors&gt;&lt;author&gt;Guttenfelder, Walter&lt;/author&gt;&lt;author&gt;Battaglia, DJ&lt;/author&gt;&lt;author&gt;Belova, Elena&lt;/author&gt;&lt;author&gt;Bertelli, Nicola&lt;/author&gt;&lt;author&gt;Boyer, Mark D&lt;/author&gt;&lt;author&gt;Chang, Choong Seock&lt;/author&gt;&lt;author&gt;Diallo, Ahmed&lt;/author&gt;&lt;author&gt;Duarte, Vinicius N&lt;/author&gt;&lt;author&gt;Ebrahimi, Fatima&lt;/author&gt;&lt;author&gt;Emdee, Eric D&lt;/author&gt;&lt;/authors&gt;&lt;/contributors&gt;&lt;titles&gt;&lt;title&gt;NSTX-U theory, modeling and analysis results&lt;/title&gt;&lt;secondary-title&gt;Nuclear Fusion&lt;/secondary-title&gt;&lt;/titles&gt;&lt;periodical&gt;&lt;full-title&gt;Nuclear Fusion&lt;/full-title&gt;&lt;/periodical&gt;&lt;pages&gt;042023&lt;/pages&gt;&lt;volume&gt;62&lt;/volume&gt;&lt;number&gt;4&lt;/number&gt;&lt;dates&gt;&lt;year&gt;2022&lt;/year&gt;&lt;/dates&gt;&lt;isbn&gt;0029-5515&lt;/isbn&gt;&lt;urls&gt;&lt;/urls&gt;&lt;/record&gt;&lt;/Cite&gt;&lt;/EndNote&gt;</w:instrText>
      </w:r>
      <w:r w:rsidR="005732BF">
        <w:fldChar w:fldCharType="separate"/>
      </w:r>
      <w:r w:rsidR="000E00B5">
        <w:rPr>
          <w:noProof/>
        </w:rPr>
        <w:t>[</w:t>
      </w:r>
      <w:hyperlink w:anchor="_ENREF_4" w:tooltip="Guttenfelder, 2022 #2370" w:history="1">
        <w:r w:rsidR="00647971" w:rsidRPr="00647971">
          <w:rPr>
            <w:rStyle w:val="Hyperlink"/>
          </w:rPr>
          <w:t>4</w:t>
        </w:r>
      </w:hyperlink>
      <w:r w:rsidR="000E00B5">
        <w:rPr>
          <w:noProof/>
        </w:rPr>
        <w:t>]</w:t>
      </w:r>
      <w:r w:rsidR="005732BF">
        <w:fldChar w:fldCharType="end"/>
      </w:r>
      <w:commentRangeEnd w:id="56"/>
      <w:r w:rsidR="00F61063">
        <w:rPr>
          <w:rStyle w:val="CommentReference"/>
        </w:rPr>
        <w:commentReference w:id="56"/>
      </w:r>
      <w:r>
        <w:t xml:space="preserve">. </w:t>
      </w:r>
    </w:p>
    <w:p w14:paraId="1E7759A2" w14:textId="6A933DEC" w:rsidR="00B91178" w:rsidRPr="005541EC" w:rsidRDefault="00087E2C" w:rsidP="005541EC">
      <w:pPr>
        <w:jc w:val="both"/>
        <w:rPr>
          <w:rFonts w:eastAsia="Calibri"/>
        </w:rPr>
      </w:pPr>
      <w:r>
        <w:t xml:space="preserve">An essential diagnostics system in this investigation is the 693 GHz, 8-channel millimeter-wave poloidal scattering </w:t>
      </w:r>
      <w:commentRangeStart w:id="57"/>
      <w:r>
        <w:t>system</w:t>
      </w:r>
      <w:commentRangeEnd w:id="57"/>
      <w:r w:rsidR="004B26E4">
        <w:rPr>
          <w:rStyle w:val="CommentReference"/>
        </w:rPr>
        <w:commentReference w:id="57"/>
      </w:r>
      <w:r w:rsidR="005732BF">
        <w:fldChar w:fldCharType="begin"/>
      </w:r>
      <w:r w:rsidR="000E00B5">
        <w:instrText xml:space="preserve"> ADDIN EN.CITE &lt;EndNote&gt;&lt;Cite&gt;&lt;Author&gt;Domier&lt;/Author&gt;&lt;Year&gt;2022&lt;/Year&gt;&lt;RecNum&gt;2354&lt;/RecNum&gt;&lt;DisplayText&gt;[5]&lt;/DisplayText&gt;&lt;record&gt;&lt;rec-number&gt;2354&lt;/rec-number&gt;&lt;foreign-keys&gt;&lt;key app="EN" db-id="f0atdtsz3wzwebesv0npwr9e520zx0xd0xpe" timestamp="1752128839"&gt;2354&lt;/key&gt;&lt;/foreign-keys&gt;&lt;ref-type name="Journal Article"&gt;17&lt;/ref-type&gt;&lt;contributors&gt;&lt;authors&gt;&lt;author&gt;Domier, C. W.&lt;/author&gt;&lt;author&gt;Dannenberg, J.&lt;/author&gt;&lt;author&gt;Zhu, Y.&lt;/author&gt;&lt;author&gt;Liu, X.&lt;/author&gt;&lt;author&gt;Sirigiri, J. R.&lt;/author&gt;&lt;author&gt;Ren, Y.&lt;/author&gt;&lt;author&gt;Stratton, B.&lt;/author&gt;&lt;author&gt;Luhmann, NC J. r.&lt;/author&gt;&lt;/authors&gt;&lt;/contributors&gt;&lt;auth-address&gt;Univ Calif Davis, Dept Elect &amp;amp; Comp Engn, 1 Shields Ave, Davis, CA 95616 USA&amp;#xD;Bridge12 Technol Inc, 37 Loring Dr, Framingham, MA 01702 USA&amp;#xD;Princeton Plasma Phys Lab, 100 Stellarator Rd, Princeton, NJ 08540 USA&lt;/auth-address&gt;&lt;titles&gt;&lt;title&gt;A poloidal high-&amp;#xD; scattering system for NSTX-U&lt;/title&gt;&lt;secondary-title&gt;Journal of Instrumentation&lt;/secondary-title&gt;&lt;alt-title&gt;J Instrum&lt;/alt-title&gt;&lt;/titles&gt;&lt;periodical&gt;&lt;full-title&gt;Journal of Instrumentation&lt;/full-title&gt;&lt;/periodical&gt;&lt;volume&gt;17&lt;/volume&gt;&lt;number&gt;1&lt;/number&gt;&lt;keywords&gt;&lt;keyword&gt;plasma diagnostics - interferometry, spectroscopy and imaging&lt;/keyword&gt;&lt;keyword&gt;nuclear instru-ments and methods for hot plasma diagnostics&lt;/keyword&gt;&lt;/keywords&gt;&lt;dates&gt;&lt;year&gt;2022&lt;/year&gt;&lt;pub-dates&gt;&lt;date&gt;Jan&lt;/date&gt;&lt;/pub-dates&gt;&lt;/dates&gt;&lt;isbn&gt;1748-0221&lt;/isbn&gt;&lt;accession-num&gt;WOS:000757419300006&lt;/accession-num&gt;&lt;urls&gt;&lt;related-urls&gt;&lt;url&gt;&amp;lt;Go to ISI&amp;gt;://WOS:000757419300006&lt;/url&gt;&lt;/related-urls&gt;&lt;/urls&gt;&lt;electronic-resource-num&gt;Artn C01018&amp;#xD;10.1088/1748-0221/17/01/C01018&lt;/electronic-resource-num&gt;&lt;language&gt;English&lt;/language&gt;&lt;/record&gt;&lt;/Cite&gt;&lt;/EndNote&gt;</w:instrText>
      </w:r>
      <w:r w:rsidR="005732BF">
        <w:fldChar w:fldCharType="separate"/>
      </w:r>
      <w:r w:rsidR="000E00B5">
        <w:rPr>
          <w:noProof/>
        </w:rPr>
        <w:t>[</w:t>
      </w:r>
      <w:hyperlink w:anchor="_ENREF_5" w:tooltip="Domier, 2022 #2354" w:history="1">
        <w:r w:rsidR="00647971" w:rsidRPr="00647971">
          <w:rPr>
            <w:rStyle w:val="Hyperlink"/>
          </w:rPr>
          <w:t>5</w:t>
        </w:r>
      </w:hyperlink>
      <w:r w:rsidR="000E00B5">
        <w:rPr>
          <w:noProof/>
        </w:rPr>
        <w:t>]</w:t>
      </w:r>
      <w:r w:rsidR="005732BF">
        <w:fldChar w:fldCharType="end"/>
      </w:r>
      <w:r w:rsidR="005732BF">
        <w:rPr>
          <w:rFonts w:hint="eastAsia"/>
        </w:rPr>
        <w:t xml:space="preserve"> </w:t>
      </w:r>
      <w:r w:rsidRPr="005732BF">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This capability enables comprehensive coverage of the predicted electron temperature gradient (ETG)</w:t>
      </w:r>
      <w:r w:rsidR="005732BF">
        <w:fldChar w:fldCharType="begin"/>
      </w:r>
      <w:r w:rsidR="000E00B5">
        <w:instrText xml:space="preserve"> ADDIN EN.CITE &lt;EndNote&gt;&lt;Cite&gt;&lt;Author&gt;Sun&lt;/Author&gt;&lt;Year&gt;2024&lt;/Year&gt;&lt;RecNum&gt;2364&lt;/RecNum&gt;&lt;DisplayText&gt;[6]&lt;/DisplayText&gt;&lt;record&gt;&lt;rec-number&gt;2364&lt;/rec-number&gt;&lt;foreign-keys&gt;&lt;key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5732BF">
        <w:fldChar w:fldCharType="separate"/>
      </w:r>
      <w:r w:rsidR="000E00B5">
        <w:rPr>
          <w:noProof/>
        </w:rPr>
        <w:t>[</w:t>
      </w:r>
      <w:hyperlink w:anchor="_ENREF_6" w:tooltip="Sun, 2024 #2364" w:history="1">
        <w:r w:rsidR="00647971" w:rsidRPr="00647971">
          <w:rPr>
            <w:rStyle w:val="Hyperlink"/>
          </w:rPr>
          <w:t>6</w:t>
        </w:r>
      </w:hyperlink>
      <w:r w:rsidR="000E00B5">
        <w:rPr>
          <w:noProof/>
        </w:rPr>
        <w:t>]</w:t>
      </w:r>
      <w:r w:rsidR="005732BF">
        <w:fldChar w:fldCharType="end"/>
      </w:r>
      <w:r>
        <w:t xml:space="preserve"> and other electron-scale turbulence spectra.</w:t>
      </w:r>
      <w:r w:rsidR="005541EC">
        <w:rPr>
          <w:rFonts w:eastAsia="Calibri" w:hint="eastAsia"/>
        </w:rPr>
        <w:t xml:space="preserve"> </w:t>
      </w:r>
      <w:r w:rsidR="005541EC" w:rsidRPr="005541EC">
        <w:rPr>
          <w:rFonts w:eastAsia="Calibri"/>
        </w:rPr>
        <w:t>Compared to millimeter-wave diagnostics</w:t>
      </w:r>
      <w:r w:rsidR="005732BF">
        <w:rPr>
          <w:rFonts w:eastAsiaTheme="minorEastAsia" w:hint="eastAsia"/>
        </w:rPr>
        <w:t xml:space="preserve"> </w:t>
      </w:r>
      <w:commentRangeStart w:id="58"/>
      <w:r w:rsidR="005732BF">
        <w:rPr>
          <w:rFonts w:eastAsiaTheme="minorEastAsia"/>
        </w:rPr>
        <w:fldChar w:fldCharType="begin">
          <w:fldData xml:space="preserve">PEVuZE5vdGU+PENpdGU+PEF1dGhvcj5MaTwvQXV0aG9yPjxZZWFyPjIwMjE8L1llYXI+PFJlY051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</w:fldData>
        </w:fldChar>
      </w:r>
      <w:r w:rsidR="000E00B5">
        <w:rPr>
          <w:rFonts w:eastAsiaTheme="minorEastAsia"/>
        </w:rPr>
        <w:instrText xml:space="preserve"> ADDIN EN.CITE </w:instrText>
      </w:r>
      <w:r w:rsidR="000E00B5">
        <w:rPr>
          <w:rFonts w:eastAsiaTheme="minorEastAsia"/>
        </w:rPr>
        <w:fldChar w:fldCharType="begin">
          <w:fldData xml:space="preserve">PEVuZE5vdGU+PENpdGU+PEF1dGhvcj5MaTwvQXV0aG9yPjxZZWFyPjIwMjE8L1llYXI+PFJlY051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</w:fldData>
        </w:fldChar>
      </w:r>
      <w:r w:rsidR="000E00B5">
        <w:rPr>
          <w:rFonts w:eastAsiaTheme="minorEastAsia"/>
        </w:rPr>
        <w:instrText xml:space="preserve"> ADDIN EN.CITE.DATA </w:instrText>
      </w:r>
      <w:r w:rsidR="000E00B5">
        <w:rPr>
          <w:rFonts w:eastAsiaTheme="minorEastAsia"/>
        </w:rPr>
      </w:r>
      <w:r w:rsidR="000E00B5">
        <w:rPr>
          <w:rFonts w:eastAsiaTheme="minorEastAsia"/>
        </w:rPr>
        <w:fldChar w:fldCharType="end"/>
      </w:r>
      <w:r w:rsidR="005732BF">
        <w:rPr>
          <w:rFonts w:eastAsiaTheme="minorEastAsia"/>
        </w:rPr>
      </w:r>
      <w:r w:rsidR="005732BF">
        <w:rPr>
          <w:rFonts w:eastAsiaTheme="minorEastAsia"/>
        </w:rPr>
        <w:fldChar w:fldCharType="separate"/>
      </w:r>
      <w:r w:rsidR="000E00B5">
        <w:rPr>
          <w:rFonts w:eastAsiaTheme="minorEastAsia"/>
          <w:noProof/>
        </w:rPr>
        <w:t>[</w:t>
      </w:r>
      <w:hyperlink w:anchor="_ENREF_7" w:tooltip="Li, 2021 #2371" w:history="1">
        <w:r w:rsidR="00647971" w:rsidRPr="00647971">
          <w:rPr>
            <w:rStyle w:val="Hyperlink"/>
          </w:rPr>
          <w:t>7-9</w:t>
        </w:r>
      </w:hyperlink>
      <w:r w:rsidR="000E00B5">
        <w:rPr>
          <w:rFonts w:eastAsiaTheme="minorEastAsia"/>
          <w:noProof/>
        </w:rPr>
        <w:t>]</w:t>
      </w:r>
      <w:r w:rsidR="005732BF">
        <w:rPr>
          <w:rFonts w:eastAsiaTheme="minorEastAsia"/>
        </w:rPr>
        <w:fldChar w:fldCharType="end"/>
      </w:r>
      <w:commentRangeEnd w:id="58"/>
      <w:r w:rsidR="004C552C">
        <w:rPr>
          <w:rStyle w:val="CommentReference"/>
        </w:rPr>
        <w:commentReference w:id="58"/>
      </w:r>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w:t>
      </w:r>
      <w:r w:rsidR="005541EC" w:rsidRPr="005541EC">
        <w:rPr>
          <w:rFonts w:eastAsia="Calibri"/>
        </w:rPr>
        <w:lastRenderedPageBreak/>
        <w:t xml:space="preserve">provide enhanced spatial resolution and </w:t>
      </w:r>
      <w:r w:rsidR="005541EC">
        <w:rPr>
          <w:rFonts w:eastAsia="Calibri" w:hint="eastAsia"/>
        </w:rPr>
        <w:t>wider</w:t>
      </w:r>
      <w:r w:rsidR="005541EC" w:rsidRPr="005541EC">
        <w:rPr>
          <w:rFonts w:eastAsia="Calibri"/>
        </w:rPr>
        <w:t xml:space="preserve"> wavenumber </w:t>
      </w:r>
      <w:r w:rsidR="004C552C">
        <w:rPr>
          <w:rFonts w:eastAsia="Calibri"/>
        </w:rPr>
        <w:t>range</w:t>
      </w:r>
      <w:r w:rsidR="005541EC" w:rsidRPr="005541EC">
        <w:rPr>
          <w:rFonts w:eastAsia="Calibri"/>
        </w:rPr>
        <w:t>.</w:t>
      </w:r>
      <w:r w:rsidR="005541EC">
        <w:rPr>
          <w:rFonts w:eastAsia="Calibri" w:hint="eastAsia"/>
        </w:rPr>
        <w:t xml:space="preserve"> </w:t>
      </w:r>
      <w:r>
        <w:t>The system utilizes an optically pumped far-infrared (FIR) laser with formic acid (HCOOH) vapor serving as the gain medium. It is pumped by a 150 W CO₂ laser operating on the 9R20 line (</w:t>
      </w:r>
      <w:r w:rsidR="004B26E4">
        <w:t xml:space="preserve">wavelength = </w:t>
      </w:r>
      <w:r>
        <w:t xml:space="preserve">9.27 </w:t>
      </w:r>
      <w:proofErr w:type="spellStart"/>
      <w:r>
        <w:t>μm</w:t>
      </w:r>
      <w:proofErr w:type="spellEnd"/>
      <w:r>
        <w:t>), which drives rotational transitions to generate the 693 GHz FIR signal</w:t>
      </w:r>
      <w:r w:rsidR="00B71C1A">
        <w:fldChar w:fldCharType="begin"/>
      </w:r>
      <w:r w:rsidR="000E00B5">
        <w:instrText xml:space="preserve"> ADDIN EN.CITE &lt;EndNote&gt;&lt;Cite&gt;&lt;Author&gt;Barchfeld&lt;/Author&gt;&lt;Year&gt;2017&lt;/Year&gt;&lt;RecNum&gt;2353&lt;/RecNum&gt;&lt;DisplayText&gt;[10]&lt;/DisplayText&gt;&lt;record&gt;&lt;rec-number&gt;2353&lt;/rec-number&gt;&lt;foreign-keys&gt;&lt;key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B71C1A">
        <w:fldChar w:fldCharType="separate"/>
      </w:r>
      <w:r w:rsidR="000E00B5">
        <w:rPr>
          <w:noProof/>
        </w:rPr>
        <w:t>[</w:t>
      </w:r>
      <w:hyperlink w:anchor="_ENREF_10" w:tooltip="Barchfeld, 2017 #2353" w:history="1">
        <w:r w:rsidR="00647971" w:rsidRPr="00647971">
          <w:rPr>
            <w:rStyle w:val="Hyperlink"/>
          </w:rPr>
          <w:t>10</w:t>
        </w:r>
      </w:hyperlink>
      <w:r w:rsidR="000E00B5">
        <w:rPr>
          <w:noProof/>
        </w:rPr>
        <w:t>]</w:t>
      </w:r>
      <w:r w:rsidR="00B71C1A">
        <w:fldChar w:fldCharType="end"/>
      </w:r>
      <w:r>
        <w:t xml:space="preserve">. The output beam is coupled into a waveguide and directed to the launch optics, where adjustable mirrors allow precise beam steering for various measurement configurations. </w:t>
      </w:r>
      <w:r w:rsidR="00C51FD6" w:rsidRPr="00C51FD6">
        <w:t>Compared to millimeter-wave diagnostics</w:t>
      </w:r>
      <w:r w:rsidR="00B71C1A" w:rsidRPr="00DC23EE">
        <w:fldChar w:fldCharType="begin">
          <w:fldData xml:space="preserve">PEVuZE5vdGU+PENpdGU+PEF1dGhvcj5Eb21pZXI8L0F1dGhvcj48WWVhcj4yMDIyPC9ZZWFyPjxS
ZWNOdW0+MjM3MzwvUmVjTnVtPjxEaXNwbGF5VGV4dD5bMTEtMTRdPC9EaXNwbGF5VGV4dD48cmVj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0E00B5" w:rsidRPr="00DC23EE">
        <w:instrText xml:space="preserve"> ADDIN EN.CITE </w:instrText>
      </w:r>
      <w:r w:rsidR="000E00B5" w:rsidRPr="00DC23EE">
        <w:fldChar w:fldCharType="begin">
          <w:fldData xml:space="preserve">PEVuZE5vdGU+PENpdGU+PEF1dGhvcj5Eb21pZXI8L0F1dGhvcj48WWVhcj4yMDIyPC9ZZWFyPjxS
ZWNOdW0+MjM3MzwvUmVjTnVtPjxEaXNwbGF5VGV4dD5bMTEtMTRdPC9EaXNwbGF5VGV4dD48cmVj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0E00B5" w:rsidRPr="00DC23EE">
        <w:instrText xml:space="preserve"> ADDIN EN.CITE.DATA </w:instrText>
      </w:r>
      <w:r w:rsidR="000E00B5" w:rsidRPr="00DC23EE">
        <w:fldChar w:fldCharType="end"/>
      </w:r>
      <w:r w:rsidR="00B71C1A" w:rsidRPr="00DC23EE">
        <w:fldChar w:fldCharType="separate"/>
      </w:r>
      <w:r w:rsidR="000E00B5" w:rsidRPr="00DC23EE">
        <w:rPr>
          <w:noProof/>
        </w:rPr>
        <w:t>[</w:t>
      </w:r>
      <w:hyperlink w:anchor="_ENREF_11" w:tooltip="Domier, 2022 #2373" w:history="1">
        <w:r w:rsidR="00647971" w:rsidRPr="00DC23EE">
          <w:rPr>
            <w:rStyle w:val="Hyperlink"/>
          </w:rPr>
          <w:t>11-14</w:t>
        </w:r>
      </w:hyperlink>
      <w:r w:rsidR="000E00B5" w:rsidRPr="00DC23EE">
        <w:rPr>
          <w:noProof/>
        </w:rPr>
        <w:t>]</w:t>
      </w:r>
      <w:r w:rsidR="00B71C1A" w:rsidRPr="00DC23EE">
        <w:fldChar w:fldCharType="end"/>
      </w:r>
      <w:r w:rsidR="00C51FD6" w:rsidRPr="00DC23EE">
        <w:t>,</w:t>
      </w:r>
      <w:r w:rsidR="00C51FD6" w:rsidRPr="00C51FD6">
        <w:t xml:space="preserve"> laser-aided diagnostics involve more complex optical systems, necessitating finer adjustments and stricter maintenance requirements.</w:t>
      </w:r>
      <w:r w:rsidR="00C51FD6">
        <w:rPr>
          <w:rFonts w:hint="eastAsia"/>
        </w:rPr>
        <w:t xml:space="preserve"> </w:t>
      </w:r>
      <w:r>
        <w:t xml:space="preserve">Maintaining a high-quality Gaussian beam profile is </w:t>
      </w:r>
      <w:r w:rsidR="005541EC">
        <w:t xml:space="preserve">essentially required </w:t>
      </w:r>
      <w:r>
        <w:t>for efficient waveguide coupling</w:t>
      </w:r>
      <w:r w:rsidR="00B71C1A">
        <w:fldChar w:fldCharType="begin"/>
      </w:r>
      <w:r w:rsidR="000E00B5">
        <w:instrText xml:space="preserve"> ADDIN EN.CITE &lt;EndNote&gt;&lt;Cite&gt;&lt;Author&gt;Perkins&lt;/Author&gt;&lt;Year&gt;2000&lt;/Year&gt;&lt;RecNum&gt;2376&lt;/RecNum&gt;&lt;DisplayText&gt;[15]&lt;/DisplayText&gt;&lt;record&gt;&lt;rec-number&gt;2376&lt;/rec-number&gt;&lt;foreign-keys&gt;&lt;key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B71C1A">
        <w:fldChar w:fldCharType="separate"/>
      </w:r>
      <w:r w:rsidR="000E00B5">
        <w:rPr>
          <w:noProof/>
        </w:rPr>
        <w:t>[</w:t>
      </w:r>
      <w:hyperlink w:anchor="_ENREF_15" w:tooltip="Perkins, 2000 #2376" w:history="1">
        <w:r w:rsidR="00647971" w:rsidRPr="00647971">
          <w:rPr>
            <w:rStyle w:val="Hyperlink"/>
          </w:rPr>
          <w:t>15</w:t>
        </w:r>
      </w:hyperlink>
      <w:r w:rsidR="000E00B5">
        <w:rPr>
          <w:noProof/>
        </w:rPr>
        <w:t>]</w:t>
      </w:r>
      <w:r w:rsidR="00B71C1A">
        <w:fldChar w:fldCharType="end"/>
      </w:r>
      <w:r>
        <w:t>.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drop in output power. This work addresses these challenges by developing a repeatable alignment methodology and identifying the key factors that govern beam patterns and power optimization in FIR systems.</w:t>
      </w:r>
    </w:p>
    <w:p w14:paraId="63B64EF3" w14:textId="319108AF" w:rsidR="00B91178" w:rsidRDefault="00087E2C">
      <w:pPr>
        <w:jc w:val="both"/>
      </w:pPr>
      <w:r>
        <w:t>This paper focuses on optimizing the performance of a 693 GHz far-infrared (FIR) laser through precision optics alignment and cavity length feedback control.</w:t>
      </w:r>
      <w:r w:rsidR="00CE23E0" w:rsidRPr="00CE23E0">
        <w:t xml:space="preserve"> </w:t>
      </w:r>
      <w:r w:rsidR="00CE23E0">
        <w:t>The beam quality of the FIR laser system, which is driven by a CO₂ pump laser, is important for high poloidal wavenumber scattering diagnostics.</w:t>
      </w:r>
      <w:r>
        <w:t xml:space="preserve"> Section 2 reviews the FIR laser setup, while Sec. 3 presents beam </w:t>
      </w:r>
      <w:r w:rsidR="009309AC">
        <w:t>profile</w:t>
      </w:r>
      <w:r>
        <w:t xml:space="preserve"> optimization by optics alignment. Sec</w:t>
      </w:r>
      <w:r w:rsidR="004E7D6E">
        <w:t>tion</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77777777" w:rsidR="00B91178" w:rsidRDefault="00087E2C">
      <w:pPr>
        <w:ind w:firstLine="0"/>
        <w:rPr>
          <w:b/>
        </w:rPr>
      </w:pPr>
      <w:r>
        <w:rPr>
          <w:b/>
        </w:rPr>
        <w:t>Section II: 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9"/>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7B16723F"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w:t>
      </w:r>
      <w:r>
        <w:lastRenderedPageBreak/>
        <w:t>mixture (6:18:76 ratio). This discharge sustains a 40 mA plasma current that excites CO₂ molecules, producing infrared radiation through quantum cascade transitions</w:t>
      </w:r>
      <w:r w:rsidR="00253BB0">
        <w:fldChar w:fldCharType="begin"/>
      </w:r>
      <w:r w:rsidR="000E00B5">
        <w:instrText xml:space="preserve"> ADDIN EN.CITE &lt;EndNote&gt;&lt;Cite&gt;&lt;Author&gt;Jacobsson&lt;/Author&gt;&lt;Year&gt;1989&lt;/Year&gt;&lt;RecNum&gt;2377&lt;/RecNum&gt;&lt;DisplayText&gt;[16]&lt;/DisplayText&gt;&lt;record&gt;&lt;rec-number&gt;2377&lt;/rec-number&gt;&lt;foreign-keys&gt;&lt;key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253BB0">
        <w:fldChar w:fldCharType="separate"/>
      </w:r>
      <w:r w:rsidR="000E00B5">
        <w:rPr>
          <w:noProof/>
        </w:rPr>
        <w:t>[</w:t>
      </w:r>
      <w:hyperlink w:anchor="_ENREF_16" w:tooltip="Jacobsson, 1989 #2377" w:history="1">
        <w:r w:rsidR="00647971" w:rsidRPr="00647971">
          <w:rPr>
            <w:rStyle w:val="Hyperlink"/>
          </w:rPr>
          <w:t>16</w:t>
        </w:r>
      </w:hyperlink>
      <w:r w:rsidR="000E00B5">
        <w:rPr>
          <w:noProof/>
        </w:rPr>
        <w:t>]</w:t>
      </w:r>
      <w:r w:rsidR="00253BB0">
        <w:fldChar w:fldCharType="end"/>
      </w:r>
      <w:r w:rsidRPr="00253BB0">
        <w:t>.</w:t>
      </w:r>
      <w:r>
        <w:t xml:space="preserve"> The system employs Brewster windows to enforce P-polarization (100% transmission) while suppressing S-polarization through reflection and absorption. Wavelength selection is achieved via a tunable diffraction grating, which together with the output coupler's </w:t>
      </w:r>
      <w:proofErr w:type="spellStart"/>
      <w:r w:rsidR="00253BB0">
        <w:t>ZnS</w:t>
      </w:r>
      <w:r w:rsidR="00253BB0">
        <w:rPr>
          <w:rFonts w:hint="eastAsia"/>
        </w:rPr>
        <w:t>e</w:t>
      </w:r>
      <w:proofErr w:type="spellEnd"/>
      <w:r>
        <w:t xml:space="preserve"> mirror (60% reflectivity at 10 </w:t>
      </w:r>
      <w:proofErr w:type="spellStart"/>
      <w:r>
        <w:t>μm</w:t>
      </w:r>
      <w:proofErr w:type="spellEnd"/>
      <w:r>
        <w:t>) forms the complete laser cavity. 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10"/>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59" w:name="_heading=h.cky4jcpsgutv" w:colFirst="0" w:colLast="0"/>
      <w:bookmarkEnd w:id="59"/>
      <w:r>
        <w:rPr>
          <w:i/>
          <w:color w:val="44546A"/>
          <w:sz w:val="18"/>
          <w:szCs w:val="18"/>
        </w:rPr>
        <w:t>Figure 2. Schematic of the CO₂ laser. The main components include the output coupler, Brewster windows, diffraction grating, and laser cavity waveguide.</w:t>
      </w:r>
    </w:p>
    <w:p w14:paraId="647DC763" w14:textId="3BCAF8F7" w:rsidR="00B91178" w:rsidRDefault="00087E2C">
      <w:pPr>
        <w:jc w:val="both"/>
      </w:pPr>
      <w:r>
        <w:t xml:space="preserve">The schematic of the FIR system is presented in Fig. 3. It comprises four key components: a rear mirror, a </w:t>
      </w:r>
      <w:r w:rsidR="00023E75">
        <w:t xml:space="preserve">laser cavity </w:t>
      </w:r>
      <w:r>
        <w:t>waveguide, a front mirror, and a metallic mesh. The rear mirror consists of a gold-coated copper substrate with a central aperture for CO₂ laser beam injection. Opposite this, the front mirror employs a dielectric-coated silicon wafer optimized for dual functionality</w:t>
      </w:r>
      <w:r w:rsidR="009309AC">
        <w:t>, whi</w:t>
      </w:r>
      <w:r w:rsidR="004E7D6E">
        <w:t>le</w:t>
      </w:r>
      <w:r w:rsidR="009309AC">
        <w:t xml:space="preserve"> </w:t>
      </w:r>
      <w:r>
        <w:t xml:space="preserve">achieving 98% transmission in the FIR range </w:t>
      </w:r>
      <w:r w:rsidR="004E7D6E">
        <w:t xml:space="preserve">and </w:t>
      </w:r>
      <w:r>
        <w:t xml:space="preserve">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w:t>
      </w:r>
      <w:proofErr w:type="spellStart"/>
      <w:r>
        <w:t>μm</w:t>
      </w:r>
      <w:proofErr w:type="spellEnd"/>
      <w:r>
        <w:t xml:space="preserve"> FIR radiation. These optical elements are contained within the</w:t>
      </w:r>
      <w:r w:rsidR="00023E75">
        <w:t xml:space="preserve"> FIR laser system</w:t>
      </w:r>
      <w:r>
        <w:t xml:space="preserve">, forming the complete resonant cavity structure. </w:t>
      </w:r>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lastRenderedPageBreak/>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11"/>
                    <a:srcRect/>
                    <a:stretch>
                      <a:fillRect/>
                    </a:stretch>
                  </pic:blipFill>
                  <pic:spPr>
                    <a:xfrm>
                      <a:off x="0" y="0"/>
                      <a:ext cx="3711806" cy="2549072"/>
                    </a:xfrm>
                    <a:prstGeom prst="rect">
                      <a:avLst/>
                    </a:prstGeom>
                    <a:ln/>
                  </pic:spPr>
                </pic:pic>
              </a:graphicData>
            </a:graphic>
          </wp:inline>
        </w:drawing>
      </w:r>
    </w:p>
    <w:p w14:paraId="6DADBA33" w14:textId="481BAB36" w:rsidR="009309AC" w:rsidRDefault="009309AC" w:rsidP="009309AC">
      <w:pPr>
        <w:jc w:val="both"/>
      </w:pPr>
      <w:bookmarkStart w:id="60" w:name="_heading=h.awxv3lhkuv3" w:colFirst="0" w:colLast="0"/>
      <w:bookmarkEnd w:id="60"/>
      <w:r>
        <w:rPr>
          <w:i/>
          <w:color w:val="44546A"/>
          <w:sz w:val="18"/>
          <w:szCs w:val="18"/>
        </w:rPr>
        <w:t>Figure 3. Schematic of the FIR laser. The main components include the front/rear mirror, metallic mesh, and laser cavity</w:t>
      </w:r>
      <w:r w:rsidR="00023E75">
        <w:rPr>
          <w:i/>
          <w:color w:val="44546A"/>
          <w:sz w:val="18"/>
          <w:szCs w:val="18"/>
        </w:rPr>
        <w:t xml:space="preserve"> waveguide</w:t>
      </w:r>
      <w:r w:rsidR="00E94030">
        <w:rPr>
          <w:rFonts w:hint="eastAsia"/>
          <w:i/>
          <w:color w:val="44546A"/>
          <w:sz w:val="18"/>
          <w:szCs w:val="18"/>
        </w:rPr>
        <w:t>.</w:t>
      </w:r>
      <w:r w:rsidR="00D078FA">
        <w:rPr>
          <w:i/>
          <w:color w:val="44546A"/>
          <w:sz w:val="18"/>
          <w:szCs w:val="18"/>
        </w:rPr>
        <w:t xml:space="preserve"> </w:t>
      </w:r>
    </w:p>
    <w:p w14:paraId="4857066B" w14:textId="7821AA8E" w:rsidR="00B91178" w:rsidRDefault="00087E2C">
      <w:pPr>
        <w:jc w:val="both"/>
      </w:pPr>
      <w:r>
        <w:t xml:space="preserve">Figure 4 presents a schematic of the feed-in system, detailing the optical path and key components including steering mirrors, </w:t>
      </w:r>
      <w:r w:rsidR="00253BB0">
        <w:t>focusing lens</w:t>
      </w:r>
      <w:r>
        <w:t xml:space="preserve">, beam splitter, and power </w:t>
      </w:r>
      <w:r w:rsidR="00023E75">
        <w:t>monitor</w:t>
      </w:r>
      <w:r>
        <w:t xml:space="preserve">. The CO₂ laser beam is directed into the FIR laser cavity via two adjustable mirrors that precisely align its propagation axis. A 1 m focal length focusing lens </w:t>
      </w:r>
      <w:r w:rsidR="002D65BF">
        <w:t>collimates</w:t>
      </w:r>
      <w:r>
        <w:t xml:space="preserve"> the beam before it enter</w:t>
      </w:r>
      <w:r w:rsidR="002D65BF">
        <w:t>s</w:t>
      </w:r>
      <w:r>
        <w:t xml:space="preserve">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4D9E0E76" w14:textId="7C4744DB" w:rsidR="00B91178" w:rsidRDefault="00087E2C">
      <w:pPr>
        <w:jc w:val="both"/>
      </w:pPr>
      <w:r w:rsidRPr="009309AC">
        <w:t xml:space="preserve">Operating on molecular rotational transitions, the FIR laser emits submillimeter-wave radiation at approximately 693 GHz with ~ 30 mW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couple with the transmission line through coupling optics lenses. </w:t>
      </w:r>
    </w:p>
    <w:p w14:paraId="77F60562" w14:textId="5A6A2FB8" w:rsidR="00B91178" w:rsidRDefault="00087E2C">
      <w:pPr>
        <w:spacing w:after="200" w:line="240" w:lineRule="auto"/>
        <w:jc w:val="center"/>
        <w:rPr>
          <w:i/>
          <w:color w:val="44546A"/>
          <w:sz w:val="18"/>
          <w:szCs w:val="18"/>
        </w:rPr>
      </w:pPr>
      <w:bookmarkStart w:id="61" w:name="_heading=h.iil601u2zu64" w:colFirst="0" w:colLast="0"/>
      <w:bookmarkEnd w:id="61"/>
      <w:r>
        <w:rPr>
          <w:i/>
          <w:color w:val="44546A"/>
          <w:sz w:val="18"/>
          <w:szCs w:val="18"/>
        </w:rPr>
        <w:t>waveguide.</w:t>
      </w:r>
    </w:p>
    <w:p w14:paraId="343972A5" w14:textId="77777777" w:rsidR="00B91178" w:rsidRDefault="00087E2C">
      <w:pPr>
        <w:keepNext/>
        <w:ind w:firstLine="0"/>
        <w:jc w:val="center"/>
      </w:pPr>
      <w:r>
        <w:rPr>
          <w:noProof/>
        </w:rPr>
        <w:lastRenderedPageBreak/>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62" w:name="_heading=h.qrdwkjf5037i" w:colFirst="0" w:colLast="0"/>
      <w:bookmarkEnd w:id="62"/>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33A5B4B1" w:rsidR="00B91178" w:rsidRDefault="00DC34FE">
      <w:pPr>
        <w:jc w:val="both"/>
      </w:pPr>
      <w:r>
        <w:t xml:space="preserve">The NSTX-U high-k scattering diagnostics require a 693 GHz beam with at least 10 mW power at the transmission line’s end (near the NSTX-U window) to achieve a signal-to-noise ratio greater than 10. </w:t>
      </w:r>
      <w:r w:rsidR="00087E2C">
        <w:t>The high-k scattering system launch beam laser stands in the</w:t>
      </w:r>
      <w:r w:rsidR="00E00BF8">
        <w:t xml:space="preserve"> laser cage</w:t>
      </w:r>
      <w:r w:rsidR="00087E2C">
        <w:t xml:space="preserve"> area</w:t>
      </w:r>
      <w:r w:rsidR="00E00BF8">
        <w:t xml:space="preserve">, as </w:t>
      </w:r>
      <w:r w:rsidR="002545AB">
        <w:t xml:space="preserve">shown in </w:t>
      </w:r>
      <w:r w:rsidR="00E00BF8">
        <w:t>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r w:rsidR="00253BB0">
        <w:rPr>
          <w:color w:val="000000" w:themeColor="text1"/>
        </w:rPr>
        <w:fldChar w:fldCharType="begin"/>
      </w:r>
      <w:r w:rsidR="000E00B5">
        <w:rPr>
          <w:color w:val="000000" w:themeColor="text1"/>
        </w:rPr>
        <w:instrText xml:space="preserve"> ADDIN EN.CITE &lt;EndNote&gt;&lt;Cite&gt;&lt;Author&gt;Perkins&lt;/Author&gt;&lt;Year&gt;2000&lt;/Year&gt;&lt;RecNum&gt;2376&lt;/RecNum&gt;&lt;DisplayText&gt;[15]&lt;/DisplayText&gt;&lt;record&gt;&lt;rec-number&gt;2376&lt;/rec-number&gt;&lt;foreign-keys&gt;&lt;key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253BB0">
        <w:rPr>
          <w:color w:val="000000" w:themeColor="text1"/>
        </w:rPr>
        <w:fldChar w:fldCharType="separate"/>
      </w:r>
      <w:r w:rsidR="000E00B5">
        <w:rPr>
          <w:noProof/>
          <w:color w:val="000000" w:themeColor="text1"/>
        </w:rPr>
        <w:t>[</w:t>
      </w:r>
      <w:hyperlink w:anchor="_ENREF_15" w:tooltip="Perkins, 2000 #2376" w:history="1">
        <w:r w:rsidR="00647971" w:rsidRPr="00647971">
          <w:rPr>
            <w:rStyle w:val="Hyperlink"/>
          </w:rPr>
          <w:t>15</w:t>
        </w:r>
      </w:hyperlink>
      <w:r w:rsidR="000E00B5">
        <w:rPr>
          <w:noProof/>
          <w:color w:val="000000" w:themeColor="text1"/>
        </w:rPr>
        <w:t>]</w:t>
      </w:r>
      <w:r w:rsidR="00253BB0">
        <w:rPr>
          <w:color w:val="000000" w:themeColor="text1"/>
        </w:rPr>
        <w:fldChar w:fldCharType="end"/>
      </w:r>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t>
      </w:r>
      <w:r w:rsidR="00943410">
        <w:t>the</w:t>
      </w:r>
      <w:r w:rsidR="001F48B6">
        <w:t>reby</w:t>
      </w:r>
      <w:r w:rsidR="00943410">
        <w:t xml:space="preserve"> </w:t>
      </w:r>
      <w:r w:rsidR="001F48B6">
        <w:t xml:space="preserve">improving </w:t>
      </w:r>
      <w:r w:rsidR="00087E2C">
        <w:t>the spatial resolution of high-k scattering measurements. This approach streamlines the launch optics design near the NSTX-U window and provides closer agreement with synthetic diagnostics simulations</w:t>
      </w:r>
      <w:r w:rsidR="00647971">
        <w:fldChar w:fldCharType="begin"/>
      </w:r>
      <w:r w:rsidR="00647971">
        <w:instrText xml:space="preserve"> ADDIN EN.CITE &lt;EndNote&gt;&lt;Cite&gt;&lt;Author&gt;Liu&lt;/Author&gt;&lt;Year&gt;2025&lt;/Year&gt;&lt;RecNum&gt;2355&lt;/RecNum&gt;&lt;DisplayText&gt;[17]&lt;/DisplayText&gt;&lt;record&gt;&lt;rec-number&gt;2355&lt;/rec-number&gt;&lt;foreign-keys&gt;&lt;key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647971">
        <w:fldChar w:fldCharType="separate"/>
      </w:r>
      <w:r w:rsidR="00647971">
        <w:rPr>
          <w:noProof/>
        </w:rPr>
        <w:t>[</w:t>
      </w:r>
      <w:hyperlink w:anchor="_ENREF_17" w:tooltip="Liu, 2025 #2355" w:history="1">
        <w:r w:rsidR="00647971" w:rsidRPr="00647971">
          <w:rPr>
            <w:rStyle w:val="Hyperlink"/>
          </w:rPr>
          <w:t>17</w:t>
        </w:r>
      </w:hyperlink>
      <w:r w:rsidR="00647971">
        <w:rPr>
          <w:noProof/>
        </w:rPr>
        <w:t>]</w:t>
      </w:r>
      <w:r w:rsidR="00647971">
        <w:fldChar w:fldCharType="end"/>
      </w:r>
      <w:r w:rsidR="00087E2C">
        <w:t>.</w:t>
      </w:r>
    </w:p>
    <w:p w14:paraId="40DDA0CE" w14:textId="31D895BB" w:rsidR="00E00BF8" w:rsidRDefault="00E00BF8" w:rsidP="00E00BF8">
      <w:pPr>
        <w:ind w:firstLine="0"/>
        <w:jc w:val="center"/>
      </w:pPr>
      <w:r w:rsidRPr="00E00BF8">
        <w:rPr>
          <w:noProof/>
        </w:rPr>
        <w:lastRenderedPageBreak/>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3"/>
                    <a:stretch>
                      <a:fillRect/>
                    </a:stretch>
                  </pic:blipFill>
                  <pic:spPr>
                    <a:xfrm>
                      <a:off x="0" y="0"/>
                      <a:ext cx="4745648" cy="4774041"/>
                    </a:xfrm>
                    <a:prstGeom prst="rect">
                      <a:avLst/>
                    </a:prstGeom>
                  </pic:spPr>
                </pic:pic>
              </a:graphicData>
            </a:graphic>
          </wp:inline>
        </w:drawing>
      </w:r>
    </w:p>
    <w:p w14:paraId="606B2DB1" w14:textId="3DC851E8"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FIR laser is generated at the laser cage area, then transmits to </w:t>
      </w:r>
      <w:r w:rsidR="002545AB">
        <w:rPr>
          <w:i/>
          <w:color w:val="44546A"/>
          <w:sz w:val="18"/>
          <w:szCs w:val="18"/>
        </w:rPr>
        <w:t xml:space="preserve">the </w:t>
      </w:r>
      <w:r>
        <w:rPr>
          <w:i/>
          <w:color w:val="44546A"/>
          <w:sz w:val="18"/>
          <w:szCs w:val="18"/>
        </w:rPr>
        <w:t>NSTX-U vessel through transmission line waveguides. The red line stands for the high-k scattering beam transmission line.</w:t>
      </w:r>
    </w:p>
    <w:p w14:paraId="06ED4D16" w14:textId="499131DA" w:rsidR="00B91178" w:rsidRDefault="00087E2C">
      <w:pPr>
        <w:ind w:firstLine="360"/>
        <w:jc w:val="both"/>
      </w:pPr>
      <w:r>
        <w:t>On the other hand, the stability of the FIR laser output power is critical for ensuring reliable</w:t>
      </w:r>
      <w:r w:rsidR="002545AB">
        <w:t>,</w:t>
      </w:r>
      <w:r>
        <w:t xml:space="preserve"> high-k scattering diagnostics performance. The FIR laser typically delivers ~ 30 mW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77777777" w:rsidR="00B91178" w:rsidRDefault="00087E2C">
      <w:pPr>
        <w:ind w:firstLine="0"/>
        <w:rPr>
          <w:b/>
          <w:color w:val="000000"/>
        </w:rPr>
      </w:pPr>
      <w:r>
        <w:rPr>
          <w:b/>
        </w:rPr>
        <w:t xml:space="preserve">Section III: 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w:t>
      </w:r>
      <w:r>
        <w:lastRenderedPageBreak/>
        <w:t>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63" w:name="_heading=h.wth9htqf26y8" w:colFirst="0" w:colLast="0"/>
      <w:bookmarkEnd w:id="63"/>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30EC4783"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38B30DE5" w:rsidR="00B91178" w:rsidRDefault="00087E2C" w:rsidP="002D65BF">
      <w:pPr>
        <w:ind w:firstLine="360"/>
        <w:jc w:val="both"/>
      </w:pPr>
      <w:r>
        <w:lastRenderedPageBreak/>
        <w:t>The front mirror (designated as #</w:t>
      </w:r>
      <w:r w:rsidR="006D50EA">
        <w:t xml:space="preserve"> </w:t>
      </w:r>
      <w:r>
        <w:t xml:space="preserve">2 in Fig. </w:t>
      </w:r>
      <w:r w:rsidR="00905FFF">
        <w:t>7</w:t>
      </w:r>
      <w:r>
        <w:t>)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w:t>
      </w:r>
      <w:proofErr w:type="spellStart"/>
      <w:r>
        <w:t>μm</w:t>
      </w:r>
      <w:proofErr w:type="spellEnd"/>
      <w:r>
        <w:t xml:space="preserve">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3403600"/>
                    </a:xfrm>
                    <a:prstGeom prst="rect">
                      <a:avLst/>
                    </a:prstGeom>
                    <a:ln/>
                  </pic:spPr>
                </pic:pic>
              </a:graphicData>
            </a:graphic>
          </wp:inline>
        </w:drawing>
      </w:r>
    </w:p>
    <w:p w14:paraId="309539F9" w14:textId="22464FEC"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64" w:name="_heading=h.q8v90e2x0tx0" w:colFirst="0" w:colLast="0"/>
      <w:bookmarkEnd w:id="64"/>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w:t>
      </w:r>
      <w:r w:rsidR="007832F3">
        <w:rPr>
          <w:i/>
          <w:color w:val="44546A"/>
          <w:sz w:val="18"/>
          <w:szCs w:val="18"/>
        </w:rPr>
        <w:t xml:space="preserve"> a</w:t>
      </w:r>
      <w:r>
        <w:rPr>
          <w:i/>
          <w:color w:val="44546A"/>
          <w:sz w:val="18"/>
          <w:szCs w:val="18"/>
        </w:rPr>
        <w:t xml:space="preserve">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r w:rsidR="00253BB0">
        <w:rPr>
          <w:i/>
          <w:color w:val="44546A"/>
          <w:sz w:val="18"/>
          <w:szCs w:val="18"/>
        </w:rPr>
        <w:t>requires:</w:t>
      </w:r>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mirror (#1), front mirror (#2), and metallic mesh (#3) previously aligned using a HeNe laser, the complete FIR laser system achieves optimal configuration for efficient 432 </w:t>
      </w:r>
      <w:proofErr w:type="spellStart"/>
      <w:r>
        <w:t>μm</w:t>
      </w:r>
      <w:proofErr w:type="spellEnd"/>
      <w:r>
        <w:t xml:space="preserve">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xml:space="preserve">. Without alignment, </w:t>
      </w:r>
      <w:r>
        <w:lastRenderedPageBreak/>
        <w:t>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Scientech Astral AI310 Power Monitor confirmed an output of ~30 mW. At 300 mm from the output window, the fitted Gaussian beam radii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6"/>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65" w:name="_heading=h.sxtl0xz5k75b" w:colFirst="0" w:colLast="0"/>
      <w:bookmarkEnd w:id="65"/>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77777777"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drawing>
          <wp:inline distT="0" distB="0" distL="0" distR="0" wp14:anchorId="3D0E592D" wp14:editId="17BD7652">
            <wp:extent cx="4136663" cy="5271961"/>
            <wp:effectExtent l="0" t="0" r="0" b="0"/>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7"/>
                    <a:stretch>
                      <a:fillRect/>
                    </a:stretch>
                  </pic:blipFill>
                  <pic:spPr>
                    <a:xfrm>
                      <a:off x="0" y="0"/>
                      <a:ext cx="4142706" cy="5279663"/>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66" w:name="_heading=h.hya1dpvddhom" w:colFirst="0" w:colLast="0"/>
      <w:bookmarkEnd w:id="66"/>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profile . (e) Beam waist measurement showing 10.8 mm radius located 0.3 mm behind the output window, as determined by Gaussian fitting analysis. </w:t>
      </w:r>
    </w:p>
    <w:p w14:paraId="0FF78D54" w14:textId="77777777" w:rsidR="00B91178" w:rsidRDefault="00B91178">
      <w:pPr>
        <w:ind w:firstLine="0"/>
      </w:pPr>
    </w:p>
    <w:p w14:paraId="26F576B4" w14:textId="77777777" w:rsidR="00B91178" w:rsidRDefault="00087E2C">
      <w:pPr>
        <w:ind w:firstLine="0"/>
        <w:rPr>
          <w:b/>
        </w:rPr>
      </w:pPr>
      <w:r>
        <w:rPr>
          <w:b/>
        </w:rPr>
        <w:t>Section IV: FIR laser output beam power optimization</w:t>
      </w:r>
    </w:p>
    <w:p w14:paraId="31D7B128" w14:textId="226D617E"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r w:rsidR="000E00B5">
        <w:fldChar w:fldCharType="begin"/>
      </w:r>
      <w:r w:rsidR="000E00B5">
        <w:instrText xml:space="preserve"> ADDIN EN.CITE &lt;EndNote&gt;&lt;Cite&gt;&lt;Author&gt;Jacobsson&lt;/Author&gt;&lt;Year&gt;1989&lt;/Year&gt;&lt;RecNum&gt;2377&lt;/RecNum&gt;&lt;DisplayText&gt;[16]&lt;/DisplayText&gt;&lt;record&gt;&lt;rec-number&gt;2377&lt;/rec-number&gt;&lt;foreign-keys&gt;&lt;key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0E00B5">
        <w:fldChar w:fldCharType="separate"/>
      </w:r>
      <w:r w:rsidR="000E00B5">
        <w:rPr>
          <w:noProof/>
        </w:rPr>
        <w:t>[</w:t>
      </w:r>
      <w:hyperlink w:anchor="_ENREF_16" w:tooltip="Jacobsson, 1989 #2377" w:history="1">
        <w:r w:rsidR="00647971" w:rsidRPr="00647971">
          <w:rPr>
            <w:rStyle w:val="Hyperlink"/>
          </w:rPr>
          <w:t>16</w:t>
        </w:r>
      </w:hyperlink>
      <w:r w:rsidR="000E00B5">
        <w:rPr>
          <w:noProof/>
        </w:rPr>
        <w:t>]</w:t>
      </w:r>
      <w:r w:rsidR="000E00B5">
        <w:fldChar w:fldCharType="end"/>
      </w:r>
      <w:r>
        <w:t xml:space="preserve">. This two-stage system produces 432 </w:t>
      </w:r>
      <w:proofErr w:type="spellStart"/>
      <w:r>
        <w:t>μm</w:t>
      </w:r>
      <w:proofErr w:type="spellEnd"/>
      <w:r>
        <w:t xml:space="preserve"> radiation through optical pumping, where the final FIR output power depends critically on both the CO₂ laser pump power and the efficiency of the feed-in coupling system. </w:t>
      </w:r>
    </w:p>
    <w:p w14:paraId="3AB4163C" w14:textId="7711AC76" w:rsidR="00B91178" w:rsidRDefault="00087E2C">
      <w:pPr>
        <w:pBdr>
          <w:top w:val="nil"/>
          <w:left w:val="nil"/>
          <w:bottom w:val="nil"/>
          <w:right w:val="nil"/>
          <w:between w:val="nil"/>
        </w:pBdr>
        <w:jc w:val="both"/>
      </w:pPr>
      <w:r>
        <w:t>To maximize coupling efficiency, we implemented a precision alignment protocol using a visible HeNe laser as a reference beam, accurate</w:t>
      </w:r>
      <w:r w:rsidR="00221AB2" w:rsidRPr="00221AB2">
        <w:t xml:space="preserve"> </w:t>
      </w:r>
      <w:r w:rsidR="00221AB2">
        <w:t>enabling</w:t>
      </w:r>
      <w:r>
        <w:t xml:space="preserve"> </w:t>
      </w:r>
      <w:r w:rsidR="00221AB2">
        <w:t xml:space="preserve">of </w:t>
      </w:r>
      <w:r w:rsidR="000C2633">
        <w:t xml:space="preserve">the </w:t>
      </w:r>
      <w:r>
        <w:t xml:space="preserve">optical axis establishment for both the infrared CO₂ (9.6 </w:t>
      </w:r>
      <w:proofErr w:type="spellStart"/>
      <w:r>
        <w:t>μm</w:t>
      </w:r>
      <w:proofErr w:type="spellEnd"/>
      <w:r>
        <w:t xml:space="preserve">) and FIR (432 </w:t>
      </w:r>
      <w:proofErr w:type="spellStart"/>
      <w:r>
        <w:t>μm</w:t>
      </w:r>
      <w:proofErr w:type="spellEnd"/>
      <w:r>
        <w:t xml:space="preserve">) systems despite their non-visible wavelengths. The alignment procedure </w:t>
      </w:r>
      <w:r>
        <w:lastRenderedPageBreak/>
        <w:t>follows 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 xml:space="preserve">9.6 </w:t>
      </w:r>
      <w:proofErr w:type="spellStart"/>
      <w:r>
        <w:t>μm</w:t>
      </w:r>
      <w:proofErr w:type="spellEnd"/>
      <w:r>
        <w:t>) to increase the CO₂ power density at the FIR laser input, further enhancing the conversion efficiency.</w:t>
      </w:r>
    </w:p>
    <w:p w14:paraId="29C5D94F" w14:textId="6546EA58" w:rsidR="00B91178" w:rsidRDefault="00087E2C">
      <w:pPr>
        <w:jc w:val="both"/>
      </w:pPr>
      <w:r>
        <w:t xml:space="preserve">While maximizing power output is important, maintaining stable power </w:t>
      </w:r>
      <w:r w:rsidR="000E00B5">
        <w:t>output is</w:t>
      </w:r>
      <w:r>
        <w:t xml:space="preserve"> even more important because it directly impacts the signal level and signal-to-noise ratio of </w:t>
      </w:r>
      <w:r w:rsidR="009F2AB3">
        <w:t xml:space="preserve">the </w:t>
      </w:r>
      <w:r>
        <w:t xml:space="preserve">NSTX-U high-k scattering diagnostics. Ideally, laser output power should remain constant. However, FIR laser power fluctuates due to variations in formic acid gas pressure and thermal expansion-induced cavity length changes. Generally, higher gas pressure reduces peak output </w:t>
      </w:r>
      <w:proofErr w:type="gramStart"/>
      <w:r>
        <w:t>power</w:t>
      </w:r>
      <w:r w:rsidR="00047410">
        <w:t>,</w:t>
      </w:r>
      <w:r>
        <w:t xml:space="preserve"> but</w:t>
      </w:r>
      <w:proofErr w:type="gramEnd"/>
      <w:r>
        <w:t xml:space="preserve">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14:paraId="262E798D" w14:textId="7C12139D"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the output power diminishes as operation time increases. As demonstrated in Fig. 9, the FIR laser power drops to half of its initial value within the first </w:t>
      </w:r>
      <w:r w:rsidR="00901A39">
        <w:t xml:space="preserve">135 </w:t>
      </w:r>
      <w:r>
        <w:t>seconds</w:t>
      </w:r>
      <w:r w:rsidR="00DE38D0">
        <w:t xml:space="preserve"> of operation</w:t>
      </w:r>
      <w:r>
        <w:t xml:space="preserve">.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8"/>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67" w:name="_heading=h.7pxj6be8okkj" w:colFirst="0" w:colLast="0"/>
      <w:bookmarkEnd w:id="67"/>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05428993" w:rsidR="00B91178" w:rsidRDefault="00087E2C" w:rsidP="000C2633">
      <w:pPr>
        <w:pBdr>
          <w:top w:val="nil"/>
          <w:left w:val="nil"/>
          <w:bottom w:val="nil"/>
          <w:right w:val="nil"/>
          <w:between w:val="nil"/>
        </w:pBdr>
        <w:jc w:val="both"/>
      </w:pPr>
      <w:r>
        <w:t>As shown in Fig</w:t>
      </w:r>
      <w:r w:rsidR="002D65BF">
        <w:t>.</w:t>
      </w:r>
      <w:r>
        <w:t xml:space="preserve"> 1</w:t>
      </w:r>
      <w:r w:rsidR="000C2633">
        <w:t>1</w:t>
      </w:r>
      <w:r>
        <w:t>, a computer-controlled stepper motor stage actively adjusts the cavity length. By simultaneously monitoring the FIR laser output power, we establish the precise relationship between cavity length</w:t>
      </w:r>
      <w:r w:rsidR="00665FEA">
        <w:t xml:space="preserve"> </w:t>
      </w:r>
      <w:r w:rsidR="00231D32">
        <w:t>adjustment</w:t>
      </w:r>
      <w:r>
        <w:t xml:space="preserve"> and power output. Through rapid scanning (under 20 seconds) across 1000 </w:t>
      </w:r>
      <w:r>
        <w:lastRenderedPageBreak/>
        <w:t>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2D65BF">
        <w:t>derives</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9"/>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68" w:name="_heading=h.yh763855pw1c" w:colFirst="0" w:colLast="0"/>
      <w:bookmarkEnd w:id="68"/>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2A4CBAC8" w:rsidR="00B91178" w:rsidRDefault="00087E2C">
      <w:pPr>
        <w:jc w:val="both"/>
      </w:pPr>
      <w:r>
        <w:t>Based on the established relationship between FIR laser output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length, </w:t>
      </w:r>
      <w:r w:rsidR="002D65BF">
        <w:t xml:space="preserve">and </w:t>
      </w:r>
      <w:r>
        <w:t xml:space="preserve">will improving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20"/>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69" w:name="_heading=h.4oiuyt227jm" w:colFirst="0" w:colLast="0"/>
      <w:bookmarkEnd w:id="69"/>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212B3730"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Fig. </w:t>
      </w:r>
      <w:r w:rsidR="00665FEA">
        <w:t>13</w:t>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 without compromising system performance. While our experiments demonstrate that higher formic acid gas pressure (190–221 mTorr) effectively smooths cavity-shift-induced power fluctuations (Fig. 1</w:t>
      </w:r>
      <w:r w:rsidR="00931CD0">
        <w:t>3</w:t>
      </w:r>
      <w:r>
        <w:t>), this improvement comes at the cost of reduced maximum FIR output power. 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lastRenderedPageBreak/>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334793" cy="2641477"/>
                    </a:xfrm>
                    <a:prstGeom prst="rect">
                      <a:avLst/>
                    </a:prstGeom>
                    <a:ln/>
                  </pic:spPr>
                </pic:pic>
              </a:graphicData>
            </a:graphic>
          </wp:inline>
        </w:drawing>
      </w:r>
    </w:p>
    <w:p w14:paraId="06DA4C7C" w14:textId="45392808" w:rsidR="00B91178" w:rsidRDefault="00087E2C">
      <w:pPr>
        <w:pBdr>
          <w:top w:val="nil"/>
          <w:left w:val="nil"/>
          <w:bottom w:val="nil"/>
          <w:right w:val="nil"/>
          <w:between w:val="nil"/>
        </w:pBdr>
        <w:spacing w:after="200" w:line="240" w:lineRule="auto"/>
        <w:jc w:val="center"/>
        <w:rPr>
          <w:i/>
          <w:color w:val="44546A"/>
          <w:sz w:val="18"/>
          <w:szCs w:val="18"/>
        </w:rPr>
      </w:pPr>
      <w:bookmarkStart w:id="70" w:name="_heading=h.yv1pp8t7lh1z" w:colFirst="0" w:colLast="0"/>
      <w:bookmarkEnd w:id="70"/>
      <w:r>
        <w:rPr>
          <w:i/>
          <w:color w:val="44546A"/>
          <w:sz w:val="18"/>
          <w:szCs w:val="18"/>
        </w:rPr>
        <w:t>Figure 1</w:t>
      </w:r>
      <w:r w:rsidR="00931CD0">
        <w:rPr>
          <w:i/>
          <w:color w:val="44546A"/>
          <w:sz w:val="18"/>
          <w:szCs w:val="18"/>
        </w:rPr>
        <w:t>3</w:t>
      </w:r>
      <w:r>
        <w:rPr>
          <w:i/>
          <w:color w:val="44546A"/>
          <w:sz w:val="18"/>
          <w:szCs w:val="18"/>
        </w:rPr>
        <w:t>. Scanning Cavity under different gas pressure</w:t>
      </w:r>
      <w:r w:rsidR="0042586B">
        <w:rPr>
          <w:i/>
          <w:color w:val="44546A"/>
          <w:sz w:val="18"/>
          <w:szCs w:val="18"/>
        </w:rPr>
        <w:t>s</w:t>
      </w:r>
    </w:p>
    <w:p w14:paraId="655E001B" w14:textId="5240F00B" w:rsidR="00931CD0" w:rsidRDefault="00087E2C" w:rsidP="00931CD0">
      <w:r>
        <w:t xml:space="preserve">Since the main resonance structure of the FIR laser will shift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w:t>
      </w:r>
      <w:r w:rsidR="006C3B57">
        <w:t xml:space="preserve">FIR </w:t>
      </w:r>
      <w:r>
        <w:t>power,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71" w:name="_heading=h.j5n1b22gqc44" w:colFirst="0" w:colLast="0"/>
      <w:bookmarkEnd w:id="71"/>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77777777" w:rsidR="00B91178" w:rsidRDefault="00087E2C">
      <w:pPr>
        <w:ind w:firstLine="0"/>
      </w:pPr>
      <w:r>
        <w:rPr>
          <w:b/>
        </w:rPr>
        <w:t>V: Summary</w:t>
      </w:r>
    </w:p>
    <w:p w14:paraId="0E3EE18A" w14:textId="3606F9D8" w:rsidR="00B91178" w:rsidRDefault="00087E2C">
      <w:pPr>
        <w:jc w:val="both"/>
      </w:pPr>
      <w:r>
        <w:t xml:space="preserve">The NSTX-U high-k scattering diagnostic </w:t>
      </w:r>
      <w:r w:rsidR="000E00B5">
        <w:t>requires</w:t>
      </w:r>
      <w:r>
        <w:t xml:space="preserve"> a stable 693 GHz FIR laser source delivering ~</w:t>
      </w:r>
      <w:r w:rsidR="00931CD0">
        <w:t xml:space="preserve"> </w:t>
      </w:r>
      <w:r>
        <w:t>30 mW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7777777" w:rsidR="001867E4" w:rsidRPr="001867E4" w:rsidRDefault="001867E4" w:rsidP="001867E4">
      <w:pPr>
        <w:ind w:firstLine="0"/>
        <w:rPr>
          <w:b/>
        </w:rPr>
      </w:pPr>
      <w:r w:rsidRPr="001867E4">
        <w:rPr>
          <w:b/>
        </w:rPr>
        <w:t xml:space="preserve">Acknowledgements </w:t>
      </w:r>
    </w:p>
    <w:p w14:paraId="14DA737C" w14:textId="6F32E827" w:rsidR="001867E4" w:rsidRDefault="001867E4" w:rsidP="001867E4">
      <w:pPr>
        <w:ind w:firstLine="0"/>
        <w:jc w:val="both"/>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052179C5" w14:textId="361C61BA" w:rsidR="005732BF" w:rsidRPr="00905FFF" w:rsidRDefault="000E00B5" w:rsidP="00905FFF">
      <w:pPr>
        <w:ind w:firstLine="0"/>
        <w:rPr>
          <w:b/>
        </w:rPr>
      </w:pPr>
      <w:r w:rsidRPr="00905FFF">
        <w:rPr>
          <w:b/>
        </w:rPr>
        <w:t>References</w:t>
      </w:r>
    </w:p>
    <w:p w14:paraId="2C2194AB" w14:textId="1E4A89AF" w:rsidR="00647971" w:rsidRPr="00647971" w:rsidRDefault="005732BF" w:rsidP="00647971">
      <w:pPr>
        <w:pStyle w:val="EndNoteBibliography"/>
        <w:spacing w:after="240"/>
        <w:ind w:left="560" w:hanging="560"/>
        <w:jc w:val="left"/>
      </w:pPr>
      <w:r w:rsidRPr="000E00B5">
        <w:fldChar w:fldCharType="begin"/>
      </w:r>
      <w:r w:rsidRPr="000E00B5">
        <w:instrText xml:space="preserve"> ADDIN EN.REFLIST </w:instrText>
      </w:r>
      <w:r w:rsidRPr="000E00B5">
        <w:fldChar w:fldCharType="separate"/>
      </w:r>
      <w:bookmarkStart w:id="72" w:name="_ENREF_1"/>
      <w:r w:rsidR="00647971" w:rsidRPr="00647971">
        <w:t>[1]</w:t>
      </w:r>
      <w:r w:rsidR="00647971" w:rsidRPr="00647971">
        <w:tab/>
        <w:t xml:space="preserve">Ren Y, Kaye S, Mazzucato E, Guttenfelder W, Bell R, Domier C, LeBlanc B, Lee K, Luhmann Jr N and Smith D 2011 Density Gradient Stabilization of Electron Temperature Gradient Driven Turbulence in a Spherical Tokamak </w:t>
      </w:r>
      <w:r w:rsidR="00647971" w:rsidRPr="00647971">
        <w:rPr>
          <w:i/>
        </w:rPr>
        <w:t>Physical review letters</w:t>
      </w:r>
      <w:r w:rsidR="00647971" w:rsidRPr="00647971">
        <w:t xml:space="preserve"> </w:t>
      </w:r>
      <w:r w:rsidR="00647971" w:rsidRPr="00647971">
        <w:rPr>
          <w:b/>
        </w:rPr>
        <w:t>106</w:t>
      </w:r>
      <w:r w:rsidR="00647971" w:rsidRPr="00647971">
        <w:t xml:space="preserve"> 165005</w:t>
      </w:r>
      <w:bookmarkEnd w:id="72"/>
    </w:p>
    <w:p w14:paraId="0B1BF409" w14:textId="77777777" w:rsidR="00647971" w:rsidRPr="00647971" w:rsidRDefault="00647971" w:rsidP="00647971">
      <w:pPr>
        <w:pStyle w:val="EndNoteBibliography"/>
        <w:spacing w:after="240"/>
        <w:ind w:left="560" w:hanging="560"/>
        <w:jc w:val="left"/>
        <w:rPr>
          <w:b/>
        </w:rPr>
      </w:pPr>
      <w:bookmarkStart w:id="73" w:name="_ENREF_2"/>
      <w:r w:rsidRPr="00647971">
        <w:t>[2]</w:t>
      </w:r>
      <w:r w:rsidRPr="00647971">
        <w:tab/>
        <w:t xml:space="preserve">Ren Y, Guttenfelder W, Kaye S, Mazzucato E, Bell R, Diallo A, Domier C, LeBlanc B, Lee K and Smith D 2012 Experimental study of parametric dependence of electron-scale turbulence in a spherical tokamak </w:t>
      </w:r>
      <w:r w:rsidRPr="00647971">
        <w:rPr>
          <w:i/>
        </w:rPr>
        <w:t>Physics of Plasmas</w:t>
      </w:r>
      <w:r w:rsidRPr="00647971">
        <w:t xml:space="preserve"> </w:t>
      </w:r>
      <w:r w:rsidRPr="00647971">
        <w:rPr>
          <w:b/>
        </w:rPr>
        <w:t>19</w:t>
      </w:r>
      <w:bookmarkEnd w:id="73"/>
    </w:p>
    <w:p w14:paraId="78CFF2F8" w14:textId="77777777" w:rsidR="00647971" w:rsidRPr="00647971" w:rsidRDefault="00647971" w:rsidP="00647971">
      <w:pPr>
        <w:pStyle w:val="EndNoteBibliography"/>
        <w:spacing w:after="240"/>
        <w:ind w:left="560" w:hanging="560"/>
        <w:jc w:val="left"/>
      </w:pPr>
      <w:bookmarkStart w:id="74" w:name="_ENREF_3"/>
      <w:r w:rsidRPr="00647971">
        <w:lastRenderedPageBreak/>
        <w:t>[3]</w:t>
      </w:r>
      <w:r w:rsidRPr="00647971">
        <w:tab/>
        <w:t xml:space="preserve">Berkery J W, Adebayo-Ige P, Al Khawaldeh H, Avdeeva G, Baek S, Banerjee S, Barada K, Battaglia D, Bell R and Belli E 2024 NSTX-U research advancing the physics of spherical tokamaks </w:t>
      </w:r>
      <w:r w:rsidRPr="00647971">
        <w:rPr>
          <w:i/>
        </w:rPr>
        <w:t>Nuclear Fusion</w:t>
      </w:r>
      <w:r w:rsidRPr="00647971">
        <w:t xml:space="preserve"> </w:t>
      </w:r>
      <w:r w:rsidRPr="00647971">
        <w:rPr>
          <w:b/>
        </w:rPr>
        <w:t>64</w:t>
      </w:r>
      <w:r w:rsidRPr="00647971">
        <w:t xml:space="preserve"> 112004</w:t>
      </w:r>
      <w:bookmarkEnd w:id="74"/>
    </w:p>
    <w:p w14:paraId="522ED0DA" w14:textId="77777777" w:rsidR="00647971" w:rsidRPr="00647971" w:rsidRDefault="00647971" w:rsidP="00647971">
      <w:pPr>
        <w:pStyle w:val="EndNoteBibliography"/>
        <w:spacing w:after="240"/>
        <w:ind w:left="560" w:hanging="560"/>
        <w:jc w:val="left"/>
      </w:pPr>
      <w:bookmarkStart w:id="75" w:name="_ENREF_4"/>
      <w:r w:rsidRPr="00647971">
        <w:t>[4]</w:t>
      </w:r>
      <w:r w:rsidRPr="00647971">
        <w:tab/>
        <w:t xml:space="preserve">Guttenfelder W, Battaglia D, Belova E, Bertelli N, Boyer M D, Chang C S, Diallo A, Duarte V N, Ebrahimi F and Emdee E D 2022 NSTX-U theory, modeling and analysis results </w:t>
      </w:r>
      <w:r w:rsidRPr="00647971">
        <w:rPr>
          <w:i/>
        </w:rPr>
        <w:t>Nuclear Fusion</w:t>
      </w:r>
      <w:r w:rsidRPr="00647971">
        <w:t xml:space="preserve"> </w:t>
      </w:r>
      <w:r w:rsidRPr="00647971">
        <w:rPr>
          <w:b/>
        </w:rPr>
        <w:t>62</w:t>
      </w:r>
      <w:r w:rsidRPr="00647971">
        <w:t xml:space="preserve"> 042023</w:t>
      </w:r>
      <w:bookmarkEnd w:id="75"/>
    </w:p>
    <w:p w14:paraId="41E8581A" w14:textId="1BA55248" w:rsidR="00647971" w:rsidRPr="00647971" w:rsidRDefault="00647971" w:rsidP="00647971">
      <w:pPr>
        <w:pStyle w:val="EndNoteBibliography"/>
        <w:ind w:left="560" w:hanging="560"/>
        <w:jc w:val="left"/>
      </w:pPr>
      <w:bookmarkStart w:id="76" w:name="_ENREF_5"/>
      <w:r w:rsidRPr="00647971">
        <w:t>[5]</w:t>
      </w:r>
      <w:r w:rsidRPr="00647971">
        <w:tab/>
        <w:t xml:space="preserve">Domier C W, Dannenberg J, Zhu Y, Liu X, Sirigiri J R, Ren Y, Stratton B and Luhmann N J r 2022 A poloidal high-scattering system for NSTX-U </w:t>
      </w:r>
      <w:r w:rsidRPr="00647971">
        <w:rPr>
          <w:i/>
        </w:rPr>
        <w:t>Journal of Instrumentation</w:t>
      </w:r>
      <w:r w:rsidRPr="00647971">
        <w:t xml:space="preserve"> </w:t>
      </w:r>
      <w:r w:rsidRPr="00647971">
        <w:rPr>
          <w:b/>
        </w:rPr>
        <w:t>17</w:t>
      </w:r>
      <w:bookmarkEnd w:id="76"/>
    </w:p>
    <w:p w14:paraId="446F2A76" w14:textId="77777777" w:rsidR="00647971" w:rsidRPr="00647971" w:rsidRDefault="00647971" w:rsidP="00647971">
      <w:pPr>
        <w:pStyle w:val="EndNoteBibliography"/>
        <w:spacing w:after="240"/>
        <w:ind w:left="560" w:hanging="560"/>
        <w:jc w:val="left"/>
        <w:rPr>
          <w:b/>
        </w:rPr>
      </w:pPr>
      <w:bookmarkStart w:id="77" w:name="_ENREF_6"/>
      <w:r w:rsidRPr="00647971">
        <w:t>[6]</w:t>
      </w:r>
      <w:r w:rsidRPr="00647971">
        <w:tab/>
        <w:t xml:space="preserve">Sun P J, Liu X Z, Ren Y, Xu G S, Chen R, Qian J, Li X L, Domier C, Dannenberg J, Yao K, Zhu Y L and Luhmann N J r 2024 Millimeter-wave high-wavenumber scattering diagnostic developments on EAST and NSTX-U </w:t>
      </w:r>
      <w:r w:rsidRPr="00647971">
        <w:rPr>
          <w:i/>
        </w:rPr>
        <w:t>Review of Scientific Instruments</w:t>
      </w:r>
      <w:r w:rsidRPr="00647971">
        <w:t xml:space="preserve"> </w:t>
      </w:r>
      <w:r w:rsidRPr="00647971">
        <w:rPr>
          <w:b/>
        </w:rPr>
        <w:t>95</w:t>
      </w:r>
      <w:bookmarkEnd w:id="77"/>
    </w:p>
    <w:p w14:paraId="1E3B3023" w14:textId="77777777" w:rsidR="00647971" w:rsidRPr="00647971" w:rsidRDefault="00647971" w:rsidP="00647971">
      <w:pPr>
        <w:pStyle w:val="EndNoteBibliography"/>
        <w:spacing w:after="240"/>
        <w:ind w:left="560" w:hanging="560"/>
        <w:jc w:val="left"/>
      </w:pPr>
      <w:bookmarkStart w:id="78" w:name="_ENREF_7"/>
      <w:r w:rsidRPr="00647971">
        <w:t>[7]</w:t>
      </w:r>
      <w:r w:rsidRPr="00647971">
        <w:tab/>
        <w:t xml:space="preserve">Li X L, Liu Y, Xu G, Zhou T and Zhu Y 2021 Design and characterization of a single-channel microwave interferometer for the Helicon Physics Prototype eXperiment </w:t>
      </w:r>
      <w:r w:rsidRPr="00647971">
        <w:rPr>
          <w:i/>
        </w:rPr>
        <w:t>Fusion Engineering and Design</w:t>
      </w:r>
      <w:r w:rsidRPr="00647971">
        <w:t xml:space="preserve"> </w:t>
      </w:r>
      <w:r w:rsidRPr="00647971">
        <w:rPr>
          <w:b/>
        </w:rPr>
        <w:t>172</w:t>
      </w:r>
      <w:r w:rsidRPr="00647971">
        <w:t xml:space="preserve"> 112914</w:t>
      </w:r>
      <w:bookmarkEnd w:id="78"/>
    </w:p>
    <w:p w14:paraId="40A9DB8D" w14:textId="77777777" w:rsidR="00647971" w:rsidRPr="00647971" w:rsidRDefault="00647971" w:rsidP="00647971">
      <w:pPr>
        <w:pStyle w:val="EndNoteBibliography"/>
        <w:spacing w:after="240"/>
        <w:ind w:left="560" w:hanging="560"/>
        <w:jc w:val="left"/>
        <w:rPr>
          <w:b/>
        </w:rPr>
      </w:pPr>
      <w:bookmarkStart w:id="79" w:name="_ENREF_8"/>
      <w:r w:rsidRPr="00647971">
        <w:t>[8]</w:t>
      </w:r>
      <w:r w:rsidRPr="00647971">
        <w:tab/>
        <w:t xml:space="preserve">Li X L, Chen R, Xu G S, Domier C, Liu X Z, Zhang Y W, Zhou T F, Zhu Y L, Yu G Y, Qiu S S, Yu H and Luhmann N C 2024 Development of ultra-short pulse reflectometry on the Experimental Advanced Superconducting Tokamak (EAST) </w:t>
      </w:r>
      <w:r w:rsidRPr="00647971">
        <w:rPr>
          <w:i/>
        </w:rPr>
        <w:t>Review of Scientific Instruments</w:t>
      </w:r>
      <w:r w:rsidRPr="00647971">
        <w:t xml:space="preserve"> </w:t>
      </w:r>
      <w:r w:rsidRPr="00647971">
        <w:rPr>
          <w:b/>
        </w:rPr>
        <w:t>95</w:t>
      </w:r>
      <w:bookmarkEnd w:id="79"/>
    </w:p>
    <w:p w14:paraId="120041A3" w14:textId="77777777" w:rsidR="00647971" w:rsidRPr="00647971" w:rsidRDefault="00647971" w:rsidP="00647971">
      <w:pPr>
        <w:pStyle w:val="EndNoteBibliography"/>
        <w:spacing w:after="240"/>
        <w:ind w:left="560" w:hanging="560"/>
        <w:jc w:val="left"/>
        <w:rPr>
          <w:b/>
        </w:rPr>
      </w:pPr>
      <w:bookmarkStart w:id="80" w:name="_ENREF_9"/>
      <w:r w:rsidRPr="00647971">
        <w:t>[9]</w:t>
      </w:r>
      <w:r w:rsidRPr="00647971">
        <w:tab/>
        <w:t xml:space="preserve">Zhu Y, Yu J H, Yu G, Ye Y, Tobias B, Diallo A, Kramer G, Ren Y, Domier C W, Li X, Luo C, Chen M, Chen Y and Luhmann N C 2020 W-band system-on-chip electron cyclotron emission imaging system on DIII-D </w:t>
      </w:r>
      <w:r w:rsidRPr="00647971">
        <w:rPr>
          <w:i/>
        </w:rPr>
        <w:t>Review of Scientific Instruments</w:t>
      </w:r>
      <w:r w:rsidRPr="00647971">
        <w:t xml:space="preserve"> </w:t>
      </w:r>
      <w:r w:rsidRPr="00647971">
        <w:rPr>
          <w:b/>
        </w:rPr>
        <w:t>91</w:t>
      </w:r>
      <w:bookmarkEnd w:id="80"/>
    </w:p>
    <w:p w14:paraId="2F947584" w14:textId="77777777" w:rsidR="00647971" w:rsidRPr="00647971" w:rsidRDefault="00647971" w:rsidP="00647971">
      <w:pPr>
        <w:pStyle w:val="EndNoteBibliography"/>
        <w:spacing w:after="240"/>
        <w:ind w:left="560" w:hanging="560"/>
        <w:jc w:val="left"/>
        <w:rPr>
          <w:i/>
        </w:rPr>
      </w:pPr>
      <w:bookmarkStart w:id="81" w:name="_ENREF_10"/>
      <w:r w:rsidRPr="00647971">
        <w:t>[10]</w:t>
      </w:r>
      <w:r w:rsidRPr="00647971">
        <w:tab/>
        <w:t xml:space="preserve">Barchfeld R A 2017 </w:t>
      </w:r>
      <w:r w:rsidRPr="00647971">
        <w:rPr>
          <w:i/>
        </w:rPr>
        <w:t>Development of Laser Based Plasma Diagnostics for Fusion Research on NSTX-U</w:t>
      </w:r>
      <w:bookmarkEnd w:id="81"/>
    </w:p>
    <w:p w14:paraId="4DF2E2B6" w14:textId="77777777" w:rsidR="00647971" w:rsidRPr="00647971" w:rsidRDefault="00647971" w:rsidP="00647971">
      <w:pPr>
        <w:pStyle w:val="EndNoteBibliography"/>
        <w:spacing w:after="240"/>
        <w:ind w:left="560" w:hanging="560"/>
        <w:jc w:val="left"/>
      </w:pPr>
      <w:bookmarkStart w:id="82" w:name="_ENREF_11"/>
      <w:r w:rsidRPr="00647971">
        <w:t>[11]</w:t>
      </w:r>
      <w:r w:rsidRPr="00647971">
        <w:tab/>
        <w:t xml:space="preserve">Domier C, Zhu Y, Pereira R, Steer-Furderer J, Li X, Chen R, Xu G, Sun P and Luhmann N 2022 Ultrashort Pulse Reflectometry (USPR) diagnostic for EAST </w:t>
      </w:r>
      <w:r w:rsidRPr="00647971">
        <w:rPr>
          <w:i/>
        </w:rPr>
        <w:t>Journal of Instrumentation</w:t>
      </w:r>
      <w:r w:rsidRPr="00647971">
        <w:t xml:space="preserve"> </w:t>
      </w:r>
      <w:r w:rsidRPr="00647971">
        <w:rPr>
          <w:b/>
        </w:rPr>
        <w:t>17</w:t>
      </w:r>
      <w:r w:rsidRPr="00647971">
        <w:t xml:space="preserve"> C02010</w:t>
      </w:r>
      <w:bookmarkEnd w:id="82"/>
    </w:p>
    <w:p w14:paraId="3D76D47E" w14:textId="77777777" w:rsidR="00647971" w:rsidRPr="00647971" w:rsidRDefault="00647971" w:rsidP="00647971">
      <w:pPr>
        <w:pStyle w:val="EndNoteBibliography"/>
        <w:spacing w:after="240"/>
        <w:ind w:left="560" w:hanging="560"/>
        <w:jc w:val="left"/>
      </w:pPr>
      <w:bookmarkStart w:id="83" w:name="_ENREF_12"/>
      <w:r w:rsidRPr="00647971">
        <w:t>[12]</w:t>
      </w:r>
      <w:r w:rsidRPr="00647971">
        <w:tab/>
        <w:t xml:space="preserve">Li X L, Zhu Y, Yu G, Cao J, Xu G and Luhmann N 2021 High level of integration of front-end imaging optics system for electron cyclotron emission imaging diagnostics on the DIII-D tokamak </w:t>
      </w:r>
      <w:r w:rsidRPr="00647971">
        <w:rPr>
          <w:i/>
        </w:rPr>
        <w:t>Fusion Engineering and Design</w:t>
      </w:r>
      <w:r w:rsidRPr="00647971">
        <w:t xml:space="preserve"> </w:t>
      </w:r>
      <w:r w:rsidRPr="00647971">
        <w:rPr>
          <w:b/>
        </w:rPr>
        <w:t>172</w:t>
      </w:r>
      <w:r w:rsidRPr="00647971">
        <w:t xml:space="preserve"> 112915</w:t>
      </w:r>
      <w:bookmarkEnd w:id="83"/>
    </w:p>
    <w:p w14:paraId="54CA955E" w14:textId="77777777" w:rsidR="00647971" w:rsidRPr="00647971" w:rsidRDefault="00647971" w:rsidP="00647971">
      <w:pPr>
        <w:pStyle w:val="EndNoteBibliography"/>
        <w:spacing w:after="240"/>
        <w:ind w:left="560" w:hanging="560"/>
        <w:jc w:val="left"/>
        <w:rPr>
          <w:b/>
        </w:rPr>
      </w:pPr>
      <w:bookmarkStart w:id="84" w:name="_ENREF_13"/>
      <w:r w:rsidRPr="00647971">
        <w:t>[13]</w:t>
      </w:r>
      <w:r w:rsidRPr="00647971">
        <w:tab/>
        <w:t xml:space="preserve">Zhu Y, Chen Y, Yu J-H, Domier C, Yu G, Liu X, Kramer G, Ren Y, Diallo A and Luhmann N 2022 System-on-chip approach microwave imaging reflectometer on DIII-D tokamak </w:t>
      </w:r>
      <w:r w:rsidRPr="00647971">
        <w:rPr>
          <w:i/>
        </w:rPr>
        <w:t>Review of Scientific Instruments</w:t>
      </w:r>
      <w:r w:rsidRPr="00647971">
        <w:t xml:space="preserve"> </w:t>
      </w:r>
      <w:r w:rsidRPr="00647971">
        <w:rPr>
          <w:b/>
        </w:rPr>
        <w:t>93</w:t>
      </w:r>
      <w:bookmarkEnd w:id="84"/>
    </w:p>
    <w:p w14:paraId="0B542208" w14:textId="77777777" w:rsidR="00647971" w:rsidRPr="00647971" w:rsidRDefault="00647971" w:rsidP="00647971">
      <w:pPr>
        <w:pStyle w:val="EndNoteBibliography"/>
        <w:spacing w:after="240"/>
        <w:ind w:left="560" w:hanging="560"/>
        <w:jc w:val="left"/>
        <w:rPr>
          <w:b/>
        </w:rPr>
      </w:pPr>
      <w:bookmarkStart w:id="85" w:name="_ENREF_14"/>
      <w:r w:rsidRPr="00647971">
        <w:t>[14]</w:t>
      </w:r>
      <w:r w:rsidRPr="00647971">
        <w:tab/>
        <w:t xml:space="preserve">Zhu Y, Yu J-H, Yu G, Ye Y, Chen Y, Tobias B, Diallo A, Kramer G, Ren Y and Tang W 2021 System-on-chip upgrade of millimeter-wave imaging diagnostics for fusion plasma </w:t>
      </w:r>
      <w:r w:rsidRPr="00647971">
        <w:rPr>
          <w:i/>
        </w:rPr>
        <w:t>Review of scientific instruments</w:t>
      </w:r>
      <w:r w:rsidRPr="00647971">
        <w:t xml:space="preserve"> </w:t>
      </w:r>
      <w:r w:rsidRPr="00647971">
        <w:rPr>
          <w:b/>
        </w:rPr>
        <w:t>92</w:t>
      </w:r>
      <w:bookmarkEnd w:id="85"/>
    </w:p>
    <w:p w14:paraId="5D2F91A0" w14:textId="77777777" w:rsidR="00647971" w:rsidRPr="00647971" w:rsidRDefault="00647971" w:rsidP="00647971">
      <w:pPr>
        <w:pStyle w:val="EndNoteBibliography"/>
        <w:spacing w:after="240"/>
        <w:ind w:left="560" w:hanging="560"/>
        <w:jc w:val="left"/>
      </w:pPr>
      <w:bookmarkStart w:id="86" w:name="_ENREF_15"/>
      <w:r w:rsidRPr="00647971">
        <w:t>[15]</w:t>
      </w:r>
      <w:r w:rsidRPr="00647971">
        <w:tab/>
        <w:t xml:space="preserve">Perkins M and Vernon R 2000 Coupling of a Gaussian beam from a gyrotron into a corrugated circular waveguide for plasma fusion heating. In: </w:t>
      </w:r>
      <w:r w:rsidRPr="00647971">
        <w:rPr>
          <w:i/>
        </w:rPr>
        <w:t>IEEE Antennas and Propagation Society International Symposium. Transmitting Waves of Progress to the Next Millennium. 2000 Digest. Held in conjunction with: USNC/URSI National Radio Science Meeting (C</w:t>
      </w:r>
      <w:r w:rsidRPr="00647971">
        <w:t>: IEEE) pp 2024-7</w:t>
      </w:r>
      <w:bookmarkEnd w:id="86"/>
    </w:p>
    <w:p w14:paraId="6686B2AF" w14:textId="77777777" w:rsidR="00647971" w:rsidRPr="00647971" w:rsidRDefault="00647971" w:rsidP="00647971">
      <w:pPr>
        <w:pStyle w:val="EndNoteBibliography"/>
        <w:spacing w:after="240"/>
        <w:ind w:left="560" w:hanging="560"/>
        <w:jc w:val="left"/>
      </w:pPr>
      <w:bookmarkStart w:id="87" w:name="_ENREF_16"/>
      <w:r w:rsidRPr="00647971">
        <w:t>[16]</w:t>
      </w:r>
      <w:r w:rsidRPr="00647971">
        <w:tab/>
        <w:t xml:space="preserve">Jacobsson S 1989 Optically pumped far infrared lasers </w:t>
      </w:r>
      <w:r w:rsidRPr="00647971">
        <w:rPr>
          <w:i/>
        </w:rPr>
        <w:t>Infrared physics</w:t>
      </w:r>
      <w:r w:rsidRPr="00647971">
        <w:t xml:space="preserve"> </w:t>
      </w:r>
      <w:r w:rsidRPr="00647971">
        <w:rPr>
          <w:b/>
        </w:rPr>
        <w:t>29</w:t>
      </w:r>
      <w:r w:rsidRPr="00647971">
        <w:t xml:space="preserve"> 853-74</w:t>
      </w:r>
      <w:bookmarkEnd w:id="87"/>
    </w:p>
    <w:p w14:paraId="09C4A41A" w14:textId="77777777" w:rsidR="00647971" w:rsidRPr="00647971" w:rsidRDefault="00647971" w:rsidP="00647971">
      <w:pPr>
        <w:pStyle w:val="EndNoteBibliography"/>
        <w:ind w:left="560" w:hanging="560"/>
        <w:jc w:val="left"/>
        <w:rPr>
          <w:b/>
        </w:rPr>
      </w:pPr>
      <w:bookmarkStart w:id="88" w:name="_ENREF_17"/>
      <w:r w:rsidRPr="00647971">
        <w:lastRenderedPageBreak/>
        <w:t>[17]</w:t>
      </w:r>
      <w:r w:rsidRPr="00647971">
        <w:tab/>
        <w:t xml:space="preserve">Liu X Z, Ren Y, Zhu Y L and Luhmann N J r 2025 Quasi-optical beam tracing module development for millimeter-wave high-wavenumber collective scattering on the NSTX-U and EAST tokamaks </w:t>
      </w:r>
      <w:r w:rsidRPr="00647971">
        <w:rPr>
          <w:i/>
        </w:rPr>
        <w:t>Fusion Engineering and Design</w:t>
      </w:r>
      <w:r w:rsidRPr="00647971">
        <w:t xml:space="preserve"> </w:t>
      </w:r>
      <w:r w:rsidRPr="00647971">
        <w:rPr>
          <w:b/>
        </w:rPr>
        <w:t>212</w:t>
      </w:r>
      <w:bookmarkEnd w:id="88"/>
    </w:p>
    <w:p w14:paraId="0D0936DA" w14:textId="08824CB0" w:rsidR="00B91178" w:rsidRDefault="005732BF" w:rsidP="00647971">
      <w:pPr>
        <w:keepNext/>
      </w:pPr>
      <w:r w:rsidRPr="000E00B5">
        <w:rPr>
          <w:rFonts w:ascii="Times New Roman" w:hAnsi="Times New Roman" w:cs="Times New Roman"/>
        </w:rPr>
        <w:fldChar w:fldCharType="end"/>
      </w:r>
    </w:p>
    <w:sectPr w:rsidR="00B9117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Yang Ren" w:date="2025-07-13T09:33:00Z" w:initials="YR">
    <w:p w14:paraId="64134F2A" w14:textId="77777777" w:rsidR="00EB1C99" w:rsidRDefault="00EB1C99" w:rsidP="00EB1C99">
      <w:pPr>
        <w:pStyle w:val="CommentText"/>
        <w:ind w:firstLine="0"/>
      </w:pPr>
      <w:r>
        <w:rPr>
          <w:rStyle w:val="CommentReference"/>
        </w:rPr>
        <w:annotationRef/>
      </w:r>
      <w:r>
        <w:t xml:space="preserve">Add reference here: </w:t>
      </w:r>
      <w:r>
        <w:rPr>
          <w:color w:val="000000"/>
        </w:rPr>
        <w:t>Ono</w:t>
      </w:r>
    </w:p>
    <w:p w14:paraId="7D57E143" w14:textId="77777777" w:rsidR="00EB1C99" w:rsidRDefault="00EB1C99" w:rsidP="00EB1C99">
      <w:pPr>
        <w:pStyle w:val="CommentText"/>
        <w:ind w:firstLine="0"/>
      </w:pPr>
      <w:r>
        <w:rPr>
          <w:i/>
          <w:iCs/>
          <w:color w:val="000000"/>
        </w:rPr>
        <w:t xml:space="preserve">et al </w:t>
      </w:r>
      <w:r>
        <w:rPr>
          <w:color w:val="000000"/>
        </w:rPr>
        <w:t xml:space="preserve">2000 </w:t>
      </w:r>
      <w:r>
        <w:rPr>
          <w:i/>
          <w:iCs/>
          <w:color w:val="000000"/>
        </w:rPr>
        <w:t xml:space="preserve">Nucl. Fusion </w:t>
      </w:r>
      <w:r>
        <w:rPr>
          <w:b/>
          <w:bCs/>
          <w:color w:val="0000FF"/>
        </w:rPr>
        <w:t xml:space="preserve">40 </w:t>
      </w:r>
      <w:r>
        <w:rPr>
          <w:color w:val="0000FF"/>
        </w:rPr>
        <w:t>557</w:t>
      </w:r>
    </w:p>
  </w:comment>
  <w:comment w:id="14" w:author="Yang Ren" w:date="2025-07-13T09:37:00Z" w:initials="YR">
    <w:p w14:paraId="6A7854B3" w14:textId="77777777" w:rsidR="005122C8" w:rsidRDefault="00EB1C99" w:rsidP="005122C8">
      <w:pPr>
        <w:pStyle w:val="CommentText"/>
        <w:ind w:firstLine="0"/>
      </w:pPr>
      <w:r>
        <w:rPr>
          <w:rStyle w:val="CommentReference"/>
        </w:rPr>
        <w:annotationRef/>
      </w:r>
      <w:r w:rsidR="005122C8">
        <w:t xml:space="preserve">Remove references 1, and2 and use, Kaye et al., Nucl. Fusion </w:t>
      </w:r>
      <w:r w:rsidR="005122C8">
        <w:rPr>
          <w:b/>
          <w:bCs/>
        </w:rPr>
        <w:t xml:space="preserve">47 </w:t>
      </w:r>
      <w:r w:rsidR="005122C8">
        <w:t xml:space="preserve">(2007) and Ren et al., Nucl. Fusion </w:t>
      </w:r>
      <w:r w:rsidR="005122C8">
        <w:rPr>
          <w:b/>
          <w:bCs/>
        </w:rPr>
        <w:t xml:space="preserve">57 </w:t>
      </w:r>
      <w:r w:rsidR="005122C8">
        <w:t xml:space="preserve">(2017) 072002 instead at the end of this sentence. </w:t>
      </w:r>
    </w:p>
  </w:comment>
  <w:comment w:id="22" w:author="Yang Ren" w:date="2025-07-12T21:20:00Z" w:initials="YR">
    <w:p w14:paraId="46F34660" w14:textId="250780FF" w:rsidR="00566889" w:rsidRDefault="00566889" w:rsidP="00566889">
      <w:pPr>
        <w:pStyle w:val="CommentText"/>
        <w:ind w:firstLine="0"/>
      </w:pPr>
      <w:r>
        <w:rPr>
          <w:rStyle w:val="CommentReference"/>
        </w:rPr>
        <w:annotationRef/>
      </w:r>
      <w:r>
        <w:t xml:space="preserve">Electron-scale turbulence is unlikely to drive particle transport due to the fact that ions behave adiabatically. </w:t>
      </w:r>
    </w:p>
  </w:comment>
  <w:comment w:id="43" w:author="Yang Ren" w:date="2025-07-13T20:00:00Z" w:initials="YR">
    <w:p w14:paraId="188D7F1A" w14:textId="77777777" w:rsidR="00A72ED7" w:rsidRDefault="00A72ED7" w:rsidP="00A72ED7">
      <w:pPr>
        <w:pStyle w:val="CommentText"/>
        <w:ind w:firstLine="0"/>
      </w:pPr>
      <w:r>
        <w:rPr>
          <w:rStyle w:val="CommentReference"/>
        </w:rPr>
        <w:annotationRef/>
      </w:r>
      <w:r>
        <w:t xml:space="preserve">Add references here: F. Jenko et al., Phys. Plasmas </w:t>
      </w:r>
      <w:r>
        <w:rPr>
          <w:b/>
          <w:bCs/>
        </w:rPr>
        <w:t>7</w:t>
      </w:r>
      <w:r>
        <w:t xml:space="preserve">, 1904 (2000);W. Dorland et al., Phys. Rev. Lett. </w:t>
      </w:r>
      <w:r>
        <w:rPr>
          <w:b/>
          <w:bCs/>
        </w:rPr>
        <w:t>85</w:t>
      </w:r>
      <w:r>
        <w:t xml:space="preserve">, 5579 (2000); Ren et al., Nucl. Fusion </w:t>
      </w:r>
      <w:r>
        <w:rPr>
          <w:b/>
          <w:bCs/>
        </w:rPr>
        <w:t xml:space="preserve">57 </w:t>
      </w:r>
      <w:r>
        <w:t xml:space="preserve">(2017) 072002; </w:t>
      </w:r>
    </w:p>
  </w:comment>
  <w:comment w:id="48" w:author="Yang Ren" w:date="2025-07-13T20:10:00Z" w:initials="YR">
    <w:p w14:paraId="49ECF11D" w14:textId="77777777" w:rsidR="00F61063" w:rsidRDefault="00F61063" w:rsidP="00F61063">
      <w:pPr>
        <w:pStyle w:val="CommentText"/>
        <w:ind w:firstLine="0"/>
      </w:pPr>
      <w:r>
        <w:rPr>
          <w:rStyle w:val="CommentReference"/>
        </w:rPr>
        <w:annotationRef/>
      </w:r>
      <w:r>
        <w:t xml:space="preserve">For the NSTX-U reference, you should use: J. Menard et al., </w:t>
      </w:r>
      <w:r>
        <w:rPr>
          <w:i/>
          <w:iCs/>
        </w:rPr>
        <w:t>2011 IEEE/NPSS 24th Symposium on Fusion Engineering (SOFE)</w:t>
      </w:r>
      <w:r>
        <w:t>, pp. 1–8</w:t>
      </w:r>
    </w:p>
  </w:comment>
  <w:comment w:id="56" w:author="Yang Ren" w:date="2025-07-13T20:13:00Z" w:initials="YR">
    <w:p w14:paraId="02F97324" w14:textId="77777777" w:rsidR="005122C8" w:rsidRDefault="00F61063" w:rsidP="005122C8">
      <w:pPr>
        <w:pStyle w:val="CommentText"/>
        <w:ind w:firstLine="0"/>
      </w:pPr>
      <w:r>
        <w:rPr>
          <w:rStyle w:val="CommentReference"/>
        </w:rPr>
        <w:annotationRef/>
      </w:r>
      <w:r w:rsidR="005122C8">
        <w:t xml:space="preserve">For ST energy confinement scaling, you should use the following references: Kaye et al., Nucl. Fusion </w:t>
      </w:r>
      <w:r w:rsidR="005122C8">
        <w:rPr>
          <w:b/>
          <w:bCs/>
        </w:rPr>
        <w:t xml:space="preserve">47 </w:t>
      </w:r>
      <w:r w:rsidR="005122C8">
        <w:t xml:space="preserve">(2007); M. Valovič et al., Nucl. Fusion </w:t>
      </w:r>
      <w:r w:rsidR="005122C8">
        <w:rPr>
          <w:b/>
          <w:bCs/>
        </w:rPr>
        <w:t>51</w:t>
      </w:r>
      <w:r w:rsidR="005122C8">
        <w:t>, 073045 (2011)</w:t>
      </w:r>
    </w:p>
  </w:comment>
  <w:comment w:id="57" w:author="Yilun Zhu" w:date="2025-07-12T15:09:00Z" w:initials="YZ">
    <w:p w14:paraId="02F44545" w14:textId="676705A7" w:rsidR="004B26E4" w:rsidRDefault="004B26E4" w:rsidP="004B26E4">
      <w:r>
        <w:rPr>
          <w:rStyle w:val="CommentReference"/>
        </w:rPr>
        <w:annotationRef/>
      </w:r>
      <w:r>
        <w:rPr>
          <w:color w:val="000000"/>
          <w:sz w:val="20"/>
          <w:szCs w:val="20"/>
        </w:rPr>
        <w:t>The high-k poloidal scattering system for NSTX-U</w:t>
      </w:r>
    </w:p>
    <w:p w14:paraId="70121851" w14:textId="77777777" w:rsidR="004B26E4" w:rsidRDefault="004B26E4" w:rsidP="004B26E4"/>
    <w:p w14:paraId="2ABF4303" w14:textId="77777777" w:rsidR="004B26E4" w:rsidRDefault="004B26E4" w:rsidP="004B26E4">
      <w:r>
        <w:rPr>
          <w:color w:val="000000"/>
          <w:sz w:val="20"/>
          <w:szCs w:val="20"/>
        </w:rPr>
        <w:t>Quasi-optical beam tracing module development for millimeter-wave high-wavenumber collective scattering on the NSTX-U and EAST tokamaks</w:t>
      </w:r>
    </w:p>
  </w:comment>
  <w:comment w:id="58" w:author="Yilun Zhu" w:date="2025-07-12T13:31:00Z" w:initials="YZ">
    <w:p w14:paraId="2505B45E" w14:textId="704319B6" w:rsidR="004C552C" w:rsidRDefault="004C552C" w:rsidP="004C552C">
      <w:pPr>
        <w:rPr>
          <w:sz w:val="20"/>
          <w:szCs w:val="20"/>
        </w:rPr>
      </w:pPr>
      <w:r>
        <w:rPr>
          <w:rStyle w:val="CommentReference"/>
        </w:rPr>
        <w:annotationRef/>
      </w:r>
    </w:p>
    <w:p w14:paraId="66E5400E" w14:textId="77777777" w:rsidR="004C552C" w:rsidRDefault="004C552C" w:rsidP="004C552C">
      <w:r>
        <w:rPr>
          <w:color w:val="000000"/>
          <w:sz w:val="20"/>
          <w:szCs w:val="20"/>
        </w:rPr>
        <w:t>Hillesheim, J. C., et al. "New plasma measurements with a multichannel millimeter-wave fluctuation diagnostic system in the DIII-D tokamak." Review of Scientific Instruments 81.10 (2010).</w:t>
      </w:r>
    </w:p>
    <w:p w14:paraId="03D744FD" w14:textId="77777777" w:rsidR="004C552C" w:rsidRDefault="004C552C" w:rsidP="004C552C"/>
    <w:p w14:paraId="747E4099" w14:textId="77777777" w:rsidR="004C552C" w:rsidRDefault="004C552C" w:rsidP="004C552C">
      <w:r>
        <w:rPr>
          <w:color w:val="000000"/>
          <w:sz w:val="20"/>
          <w:szCs w:val="20"/>
        </w:rPr>
        <w:t>ECEI characterization of pedestal fluctuations in quiescent H-mode plasmas in DIII-D</w:t>
      </w:r>
    </w:p>
    <w:p w14:paraId="2A81319B" w14:textId="77777777" w:rsidR="004C552C" w:rsidRDefault="004C552C" w:rsidP="004C552C">
      <w:r>
        <w:rPr>
          <w:color w:val="000000"/>
          <w:sz w:val="20"/>
          <w:szCs w:val="20"/>
        </w:rPr>
        <w:t>Quasi-optical electron cyclotron emission imaging diagnostic advancements on the J-TEXT tokamak</w:t>
      </w:r>
    </w:p>
    <w:p w14:paraId="3958E33F" w14:textId="77777777" w:rsidR="004C552C" w:rsidRDefault="004C552C" w:rsidP="004C552C">
      <w:r>
        <w:rPr>
          <w:color w:val="000000"/>
          <w:sz w:val="20"/>
          <w:szCs w:val="20"/>
        </w:rPr>
        <w:t>Millimeter-wave system-on-chip advancement for fusion plasma diagnostics</w:t>
      </w:r>
    </w:p>
    <w:p w14:paraId="2212BCDC" w14:textId="77777777" w:rsidR="004C552C" w:rsidRDefault="004C552C" w:rsidP="004C552C">
      <w:r>
        <w:rPr>
          <w:color w:val="000000"/>
          <w:sz w:val="20"/>
          <w:szCs w:val="20"/>
        </w:rPr>
        <w:t>System-on-chip approach microwave imaging reflectometer on DIII-D tokamak</w:t>
      </w:r>
    </w:p>
    <w:p w14:paraId="78A54D1B" w14:textId="77777777" w:rsidR="004C552C" w:rsidRDefault="004C552C" w:rsidP="004C552C"/>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57E143" w15:done="0"/>
  <w15:commentEx w15:paraId="6A7854B3" w15:done="0"/>
  <w15:commentEx w15:paraId="46F34660" w15:done="0"/>
  <w15:commentEx w15:paraId="188D7F1A" w15:done="0"/>
  <w15:commentEx w15:paraId="49ECF11D" w15:done="0"/>
  <w15:commentEx w15:paraId="02F97324" w15:done="0"/>
  <w15:commentEx w15:paraId="2ABF4303" w15:done="0"/>
  <w15:commentEx w15:paraId="78A54D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AF20202" w16cex:dateUtc="2025-07-13T13:33:00Z"/>
  <w16cex:commentExtensible w16cex:durableId="18F19404" w16cex:dateUtc="2025-07-13T13:37:00Z"/>
  <w16cex:commentExtensible w16cex:durableId="2E16A08B" w16cex:dateUtc="2025-07-13T01:20:00Z"/>
  <w16cex:commentExtensible w16cex:durableId="204908BC" w16cex:dateUtc="2025-07-14T00:00:00Z"/>
  <w16cex:commentExtensible w16cex:durableId="3C32A739" w16cex:dateUtc="2025-07-14T00:10:00Z"/>
  <w16cex:commentExtensible w16cex:durableId="2C16BED0" w16cex:dateUtc="2025-07-14T00:13:00Z"/>
  <w16cex:commentExtensible w16cex:durableId="0C1E7A56" w16cex:dateUtc="2025-07-12T19:09:00Z"/>
  <w16cex:commentExtensible w16cex:durableId="56B139B1" w16cex:dateUtc="2025-07-12T17: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57E143" w16cid:durableId="5AF20202"/>
  <w16cid:commentId w16cid:paraId="6A7854B3" w16cid:durableId="18F19404"/>
  <w16cid:commentId w16cid:paraId="46F34660" w16cid:durableId="2E16A08B"/>
  <w16cid:commentId w16cid:paraId="188D7F1A" w16cid:durableId="204908BC"/>
  <w16cid:commentId w16cid:paraId="49ECF11D" w16cid:durableId="3C32A739"/>
  <w16cid:commentId w16cid:paraId="02F97324" w16cid:durableId="2C16BED0"/>
  <w16cid:commentId w16cid:paraId="2ABF4303" w16cid:durableId="0C1E7A56"/>
  <w16cid:commentId w16cid:paraId="78A54D1B" w16cid:durableId="56B139B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ang Ren">
    <w15:presenceInfo w15:providerId="AD" w15:userId="S::yren@pppl.gov::5e0d77eb-c0f9-4b42-af74-3f7c2eefe2ab"/>
  </w15:person>
  <w15:person w15:author="Yilun Zhu">
    <w15:presenceInfo w15:providerId="AD" w15:userId="S::amzhu@ucdavis.edu::9203d1d5-3650-41a7-9578-0b31582554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OP Vancouver &lt;/Style&gt;&lt;LeftDelim&gt;{&lt;/LeftDelim&gt;&lt;RightDelim&gt;}&lt;/RightDelim&gt;&lt;FontName&gt;Times New Roman&lt;/FontName&gt;&lt;FontSize&gt;11&lt;/FontSize&gt;&lt;ReflistTitle&gt;&lt;/ReflistTitle&gt;&lt;StartingRefnum&gt;1&lt;/StartingRefnum&gt;&lt;FirstLineIndent&gt;0&lt;/FirstLineIndent&gt;&lt;HangingIndent&gt;566&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67&lt;/item&gt;&lt;item&gt;2368&lt;/item&gt;&lt;item&gt;2369&lt;/item&gt;&lt;item&gt;2370&lt;/item&gt;&lt;item&gt;2371&lt;/item&gt;&lt;item&gt;2372&lt;/item&gt;&lt;item&gt;2373&lt;/item&gt;&lt;item&gt;2374&lt;/item&gt;&lt;item&gt;2375&lt;/item&gt;&lt;item&gt;2376&lt;/item&gt;&lt;item&gt;2377&lt;/item&gt;&lt;/record-ids&gt;&lt;/item&gt;&lt;/Libraries&gt;"/>
  </w:docVars>
  <w:rsids>
    <w:rsidRoot w:val="00B91178"/>
    <w:rsid w:val="00002E0D"/>
    <w:rsid w:val="00023E75"/>
    <w:rsid w:val="00036790"/>
    <w:rsid w:val="00047410"/>
    <w:rsid w:val="0006265A"/>
    <w:rsid w:val="00087E2C"/>
    <w:rsid w:val="000C2633"/>
    <w:rsid w:val="000E00B5"/>
    <w:rsid w:val="0012608D"/>
    <w:rsid w:val="00161E19"/>
    <w:rsid w:val="001867E4"/>
    <w:rsid w:val="00190654"/>
    <w:rsid w:val="001D65A7"/>
    <w:rsid w:val="001F48B6"/>
    <w:rsid w:val="00221AB2"/>
    <w:rsid w:val="00231D32"/>
    <w:rsid w:val="00253BB0"/>
    <w:rsid w:val="002545AB"/>
    <w:rsid w:val="0025642E"/>
    <w:rsid w:val="002B5CE0"/>
    <w:rsid w:val="002D65BF"/>
    <w:rsid w:val="002D74F4"/>
    <w:rsid w:val="002F7B34"/>
    <w:rsid w:val="0032637B"/>
    <w:rsid w:val="004246F5"/>
    <w:rsid w:val="0042586B"/>
    <w:rsid w:val="004B26E4"/>
    <w:rsid w:val="004C0598"/>
    <w:rsid w:val="004C552C"/>
    <w:rsid w:val="004E7D6E"/>
    <w:rsid w:val="004F1D49"/>
    <w:rsid w:val="005122C8"/>
    <w:rsid w:val="005353D5"/>
    <w:rsid w:val="005541EC"/>
    <w:rsid w:val="00566889"/>
    <w:rsid w:val="005732BF"/>
    <w:rsid w:val="005F0AEA"/>
    <w:rsid w:val="00602B03"/>
    <w:rsid w:val="00646EFF"/>
    <w:rsid w:val="00647971"/>
    <w:rsid w:val="00665FEA"/>
    <w:rsid w:val="00677D18"/>
    <w:rsid w:val="00692F67"/>
    <w:rsid w:val="006C3B57"/>
    <w:rsid w:val="006C6B74"/>
    <w:rsid w:val="006D50EA"/>
    <w:rsid w:val="0072772D"/>
    <w:rsid w:val="007832F3"/>
    <w:rsid w:val="007A64AF"/>
    <w:rsid w:val="007C16D9"/>
    <w:rsid w:val="007D4FFB"/>
    <w:rsid w:val="00852C21"/>
    <w:rsid w:val="00867228"/>
    <w:rsid w:val="008C2D5C"/>
    <w:rsid w:val="008D1E15"/>
    <w:rsid w:val="00901A39"/>
    <w:rsid w:val="00905FFF"/>
    <w:rsid w:val="009070C8"/>
    <w:rsid w:val="009309AC"/>
    <w:rsid w:val="00931CD0"/>
    <w:rsid w:val="00942AE6"/>
    <w:rsid w:val="00943410"/>
    <w:rsid w:val="009779BB"/>
    <w:rsid w:val="009B3BD6"/>
    <w:rsid w:val="009F2AB3"/>
    <w:rsid w:val="00A53692"/>
    <w:rsid w:val="00A55CB4"/>
    <w:rsid w:val="00A72ED7"/>
    <w:rsid w:val="00AF2C3D"/>
    <w:rsid w:val="00B71C1A"/>
    <w:rsid w:val="00B91178"/>
    <w:rsid w:val="00C24E86"/>
    <w:rsid w:val="00C51FD6"/>
    <w:rsid w:val="00C572B3"/>
    <w:rsid w:val="00C83E1D"/>
    <w:rsid w:val="00CC54D1"/>
    <w:rsid w:val="00CE23E0"/>
    <w:rsid w:val="00CE2C39"/>
    <w:rsid w:val="00D078FA"/>
    <w:rsid w:val="00DC23EE"/>
    <w:rsid w:val="00DC34FE"/>
    <w:rsid w:val="00DC49E2"/>
    <w:rsid w:val="00DE38D0"/>
    <w:rsid w:val="00E00BF8"/>
    <w:rsid w:val="00E850AE"/>
    <w:rsid w:val="00E94030"/>
    <w:rsid w:val="00E94957"/>
    <w:rsid w:val="00EB1C99"/>
    <w:rsid w:val="00EC08E4"/>
    <w:rsid w:val="00EF0E8F"/>
    <w:rsid w:val="00EF47F6"/>
    <w:rsid w:val="00F225E9"/>
    <w:rsid w:val="00F317C7"/>
    <w:rsid w:val="00F36583"/>
    <w:rsid w:val="00F36662"/>
    <w:rsid w:val="00F55156"/>
    <w:rsid w:val="00F61063"/>
    <w:rsid w:val="00F91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Normal"/>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DefaultParagraphFont"/>
    <w:link w:val="EndNoteBibliographyTitle"/>
    <w:rsid w:val="005732BF"/>
    <w:rPr>
      <w:rFonts w:ascii="Times New Roman" w:hAnsi="Times New Roman" w:cs="Times New Roman"/>
      <w:noProof/>
    </w:rPr>
  </w:style>
  <w:style w:type="paragraph" w:customStyle="1" w:styleId="EndNoteBibliography">
    <w:name w:val="EndNote Bibliography"/>
    <w:basedOn w:val="Normal"/>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DefaultParagraphFont"/>
    <w:link w:val="EndNoteBibliography"/>
    <w:rsid w:val="005732BF"/>
    <w:rPr>
      <w:rFonts w:ascii="Times New Roman" w:hAnsi="Times New Roman" w:cs="Times New Roman"/>
      <w:noProof/>
    </w:rPr>
  </w:style>
  <w:style w:type="character" w:styleId="Hyperlink">
    <w:name w:val="Hyperlink"/>
    <w:basedOn w:val="DefaultParagraphFont"/>
    <w:uiPriority w:val="99"/>
    <w:unhideWhenUsed/>
    <w:rsid w:val="00B71C1A"/>
    <w:rPr>
      <w:color w:val="0563C1" w:themeColor="hyperlink"/>
      <w:u w:val="single"/>
    </w:rPr>
  </w:style>
  <w:style w:type="character" w:styleId="UnresolvedMention">
    <w:name w:val="Unresolved Mention"/>
    <w:basedOn w:val="DefaultParagraphFont"/>
    <w:uiPriority w:val="99"/>
    <w:semiHidden/>
    <w:unhideWhenUsed/>
    <w:rsid w:val="00B71C1A"/>
    <w:rPr>
      <w:color w:val="605E5C"/>
      <w:shd w:val="clear" w:color="auto" w:fill="E1DFDD"/>
    </w:rPr>
  </w:style>
  <w:style w:type="character" w:styleId="FollowedHyperlink">
    <w:name w:val="FollowedHyperlink"/>
    <w:basedOn w:val="DefaultParagraphFont"/>
    <w:uiPriority w:val="99"/>
    <w:semiHidden/>
    <w:unhideWhenUsed/>
    <w:rsid w:val="00901A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17</Pages>
  <Words>6904</Words>
  <Characters>39359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46171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mmwave</dc:creator>
  <cp:lastModifiedBy>Yang Ren</cp:lastModifiedBy>
  <cp:revision>16</cp:revision>
  <dcterms:created xsi:type="dcterms:W3CDTF">2025-07-13T01:22:00Z</dcterms:created>
  <dcterms:modified xsi:type="dcterms:W3CDTF">2025-07-14T00:15:00Z</dcterms:modified>
</cp:coreProperties>
</file>