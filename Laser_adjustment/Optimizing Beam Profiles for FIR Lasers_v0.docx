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1471F7CE" w:rsidR="003778BF" w:rsidRPr="003778BF" w:rsidRDefault="00756841" w:rsidP="003778BF">
      <w:pPr>
        <w:jc w:val="center"/>
        <w:rPr>
          <w:b/>
          <w:sz w:val="24"/>
        </w:rPr>
      </w:pPr>
      <w:r>
        <w:rPr>
          <w:b/>
          <w:sz w:val="24"/>
        </w:rPr>
        <w:t>Optimizing beam profile for FIR laser</w:t>
      </w:r>
    </w:p>
    <w:p w14:paraId="00F0F1EF" w14:textId="77777777" w:rsidR="00164522" w:rsidRPr="00514A6E" w:rsidRDefault="00514A6E">
      <w:pPr>
        <w:rPr>
          <w:b/>
        </w:rPr>
      </w:pPr>
      <w:r w:rsidRPr="00514A6E">
        <w:rPr>
          <w:b/>
        </w:rPr>
        <w:t>Abstract</w:t>
      </w:r>
    </w:p>
    <w:p w14:paraId="367E0B9B" w14:textId="2B6EA805" w:rsidR="00514A6E" w:rsidRDefault="00514A6E">
      <w:r>
        <w: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w:t>
      </w:r>
      <w:proofErr w:type="spellStart"/>
      <w:r>
        <w:t>HeNe</w:t>
      </w:r>
      <w:proofErr w:type="spellEnd"/>
      <w:r>
        <w:t xml:space="preserv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t>
      </w:r>
      <w:r w:rsidR="001D7F6E">
        <w:t>Additionally, a new setup of the laser is examined, which exhibit high relationship with the beam intensity and beam profile, help to increase the feasibility of optical alignment</w:t>
      </w:r>
      <w:r>
        <w:t>.</w:t>
      </w:r>
      <w:r w:rsidRPr="00514A6E">
        <w:t xml:space="preserve"> These </w:t>
      </w:r>
      <w:r>
        <w:t>implements</w:t>
      </w:r>
      <w:r w:rsidRPr="00514A6E">
        <w:t xml:space="preserve"> contribute to more stable and reliable FIR laser diagnostics for studying electron turbulence in tokamak plasmas, ultimately supporting the </w:t>
      </w:r>
      <w:r>
        <w:t xml:space="preserve">physics study in </w:t>
      </w:r>
      <w:r w:rsidRPr="00514A6E">
        <w:t>fusion reactors.</w:t>
      </w:r>
    </w:p>
    <w:p w14:paraId="1C90127A" w14:textId="77777777" w:rsidR="00FD121D" w:rsidRPr="000E7BDE" w:rsidRDefault="00164522">
      <w:pPr>
        <w:rPr>
          <w:b/>
        </w:rPr>
      </w:pPr>
      <w:r w:rsidRPr="000E7BDE">
        <w:rPr>
          <w:b/>
        </w:rPr>
        <w:t xml:space="preserve">Introduction </w:t>
      </w:r>
    </w:p>
    <w:p w14:paraId="5E21971A" w14:textId="410A5FBF" w:rsidR="00AD3096" w:rsidRDefault="00AD3096">
      <w:r w:rsidRPr="00AD3096">
        <w:t>Electron turbulence is crucial in tokamak research 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49AEB6E8" w14:textId="43C67AA0" w:rsidR="00962649" w:rsidRDefault="00962649" w:rsidP="00A41B2C">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EABC2CA" w14:textId="77777777" w:rsidR="00D35649" w:rsidRDefault="000E7BDE">
      <w:pPr>
        <w:rPr>
          <w:b/>
        </w:rPr>
      </w:pPr>
      <w:r w:rsidRPr="000E7BDE">
        <w:rPr>
          <w:b/>
        </w:rPr>
        <w:t xml:space="preserve">The layout of </w:t>
      </w:r>
      <w:r w:rsidR="00545383">
        <w:rPr>
          <w:b/>
        </w:rPr>
        <w:t xml:space="preserve">CO2 and </w:t>
      </w:r>
      <w:r w:rsidRPr="000E7BDE">
        <w:rPr>
          <w:b/>
        </w:rPr>
        <w:t>FIR system</w:t>
      </w:r>
    </w:p>
    <w:p w14:paraId="2E5C976D" w14:textId="77777777" w:rsidR="0068290E" w:rsidRDefault="002A38DC" w:rsidP="002A38DC">
      <w:pPr>
        <w:pStyle w:val="ListParagraph"/>
        <w:numPr>
          <w:ilvl w:val="0"/>
          <w:numId w:val="1"/>
        </w:numPr>
        <w:rPr>
          <w:b/>
        </w:rPr>
      </w:pPr>
      <w:r>
        <w:rPr>
          <w:b/>
        </w:rPr>
        <w:lastRenderedPageBreak/>
        <w:t>CO</w:t>
      </w:r>
      <w:r>
        <w:rPr>
          <w:b/>
          <w:vertAlign w:val="subscript"/>
        </w:rPr>
        <w:t>2</w:t>
      </w:r>
      <w:r>
        <w:rPr>
          <w:b/>
        </w:rPr>
        <w:t xml:space="preserve"> 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14:paraId="3C843CD9" w14:textId="70C69590" w:rsidR="002A38DC" w:rsidRDefault="0068290E" w:rsidP="00092E01">
      <w:pPr>
        <w:pStyle w:val="Caption"/>
        <w:jc w:val="both"/>
      </w:pPr>
      <w:bookmarkStart w:id="0" w:name="_Ref188490497"/>
      <w:r>
        <w:t xml:space="preserve">Figure </w:t>
      </w:r>
      <w:fldSimple w:instr=" SEQ Figure \* ARABIC ">
        <w:r w:rsidR="00496062">
          <w:rPr>
            <w:noProof/>
          </w:rPr>
          <w:t>1</w:t>
        </w:r>
      </w:fldSimple>
      <w:bookmarkEnd w:id="0"/>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he diffraction grating can adju</w:t>
      </w:r>
      <w:bookmarkStart w:id="1" w:name="_GoBack"/>
      <w:bookmarkEnd w:id="1"/>
      <w:r w:rsidR="007D52F9">
        <w:t xml:space="preserve">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14:paraId="6ED91FED" w14:textId="0271F98D" w:rsidR="007D52F9" w:rsidRPr="0018351F" w:rsidRDefault="00A36382" w:rsidP="00092E01">
      <w:pPr>
        <w:pStyle w:val="Caption"/>
        <w:ind w:firstLine="0"/>
        <w:rPr>
          <w:i w:val="0"/>
        </w:rPr>
      </w:pPr>
      <w:bookmarkStart w:id="2"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496062">
          <w:rPr>
            <w:noProof/>
          </w:rPr>
          <w:t>2</w:t>
        </w:r>
      </w:fldSimple>
      <w:bookmarkEnd w:id="2"/>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8A3AA9A" w:rsidR="007D52F9" w:rsidRDefault="007D52F9" w:rsidP="00092E01">
                            <w:pPr>
                              <w:pStyle w:val="Caption"/>
                              <w:ind w:firstLine="0"/>
                            </w:pPr>
                            <w:bookmarkStart w:id="3" w:name="_Ref188397081"/>
                            <w:r>
                              <w:t xml:space="preserve">Figure </w:t>
                            </w:r>
                            <w:fldSimple w:instr=" SEQ Figure \* ARABIC ">
                              <w:r w:rsidR="00496062">
                                <w:rPr>
                                  <w:noProof/>
                                </w:rPr>
                                <w:t>3</w:t>
                              </w:r>
                            </w:fldSimple>
                            <w:bookmarkEnd w:id="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8A3AA9A" w:rsidR="007D52F9" w:rsidRDefault="007D52F9" w:rsidP="00092E01">
                      <w:pPr>
                        <w:pStyle w:val="Caption"/>
                        <w:ind w:firstLine="0"/>
                      </w:pPr>
                      <w:bookmarkStart w:id="3" w:name="_Ref188397081"/>
                      <w:r>
                        <w:t xml:space="preserve">Figure </w:t>
                      </w:r>
                      <w:r w:rsidR="009C1A0F">
                        <w:fldChar w:fldCharType="begin"/>
                      </w:r>
                      <w:r w:rsidR="009C1A0F">
                        <w:instrText xml:space="preserve"> SEQ Figure \* ARABIC </w:instrText>
                      </w:r>
                      <w:r w:rsidR="009C1A0F">
                        <w:fldChar w:fldCharType="separate"/>
                      </w:r>
                      <w:r w:rsidR="00496062">
                        <w:rPr>
                          <w:noProof/>
                        </w:rPr>
                        <w:t>3</w:t>
                      </w:r>
                      <w:r w:rsidR="009C1A0F">
                        <w:rPr>
                          <w:noProof/>
                        </w:rPr>
                        <w:fldChar w:fldCharType="end"/>
                      </w:r>
                      <w:bookmarkEnd w:id="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Default="0018351F" w:rsidP="0018351F">
      <w:pPr>
        <w:pStyle w:val="ListParagraph"/>
        <w:rPr>
          <w:b/>
        </w:rPr>
      </w:pPr>
    </w:p>
    <w:p w14:paraId="45B56B18" w14:textId="77459700" w:rsidR="0018351F" w:rsidRDefault="0018351F" w:rsidP="0018351F">
      <w:pPr>
        <w:pStyle w:val="ListParagraph"/>
        <w:rPr>
          <w:b/>
        </w:rPr>
      </w:pPr>
    </w:p>
    <w:p w14:paraId="60721863" w14:textId="25F644CF" w:rsidR="0018351F" w:rsidRDefault="0018351F" w:rsidP="0018351F">
      <w:pPr>
        <w:pStyle w:val="ListParagraph"/>
        <w:rPr>
          <w:b/>
        </w:rPr>
      </w:pPr>
    </w:p>
    <w:p w14:paraId="71E508F0" w14:textId="042E588E" w:rsidR="0018351F" w:rsidRDefault="0018351F" w:rsidP="0018351F">
      <w:pPr>
        <w:pStyle w:val="ListParagraph"/>
        <w:rPr>
          <w:b/>
        </w:rPr>
      </w:pPr>
    </w:p>
    <w:p w14:paraId="3C36B1E8" w14:textId="4820C897" w:rsidR="0018351F" w:rsidRDefault="0018351F" w:rsidP="0018351F">
      <w:pPr>
        <w:pStyle w:val="ListParagraph"/>
        <w:rPr>
          <w:b/>
        </w:rPr>
      </w:pPr>
    </w:p>
    <w:p w14:paraId="41F46701" w14:textId="593B935A" w:rsidR="0018351F" w:rsidRDefault="0018351F" w:rsidP="0018351F">
      <w:pPr>
        <w:pStyle w:val="ListParagraph"/>
        <w:rPr>
          <w:b/>
        </w:rPr>
      </w:pPr>
    </w:p>
    <w:p w14:paraId="4A0EE521" w14:textId="3D43B7B6" w:rsidR="0018351F" w:rsidRDefault="0018351F" w:rsidP="0018351F">
      <w:pPr>
        <w:pStyle w:val="ListParagraph"/>
        <w:ind w:firstLine="0"/>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48E5C431" w:rsidR="0074013E" w:rsidRPr="00704921" w:rsidRDefault="004111D7" w:rsidP="004111D7">
      <w:pPr>
        <w:pStyle w:val="ListParagraph"/>
        <w:jc w:val="center"/>
        <w:rPr>
          <w:b/>
        </w:rPr>
      </w:pPr>
      <w:r w:rsidRPr="004111D7">
        <w:rPr>
          <w:b/>
          <w:noProof/>
        </w:rPr>
        <w:drawing>
          <wp:inline distT="0" distB="0" distL="0" distR="0" wp14:anchorId="31A471DB" wp14:editId="38B9FFEB">
            <wp:extent cx="3578997" cy="4028815"/>
            <wp:effectExtent l="0" t="0" r="2540" b="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9"/>
                    <a:stretch>
                      <a:fillRect/>
                    </a:stretch>
                  </pic:blipFill>
                  <pic:spPr>
                    <a:xfrm>
                      <a:off x="0" y="0"/>
                      <a:ext cx="3582304" cy="4032537"/>
                    </a:xfrm>
                    <a:prstGeom prst="rect">
                      <a:avLst/>
                    </a:prstGeom>
                  </pic:spPr>
                </pic:pic>
              </a:graphicData>
            </a:graphic>
          </wp:inline>
        </w:drawing>
      </w:r>
    </w:p>
    <w:p w14:paraId="3442A3C8" w14:textId="77777777" w:rsidR="0074013E" w:rsidRDefault="0074013E" w:rsidP="0074013E">
      <w:pPr>
        <w:keepNext/>
      </w:pPr>
      <w:r>
        <w:rPr>
          <w:b/>
        </w:rPr>
        <w:tab/>
      </w:r>
    </w:p>
    <w:p w14:paraId="7B920A17" w14:textId="506157E9" w:rsidR="007D52F9" w:rsidRPr="0073010F" w:rsidRDefault="0074013E" w:rsidP="00092E01">
      <w:pPr>
        <w:pStyle w:val="Caption"/>
        <w:jc w:val="both"/>
      </w:pPr>
      <w:bookmarkStart w:id="4" w:name="_Ref189488509"/>
      <w:r>
        <w:t xml:space="preserve">Figure </w:t>
      </w:r>
      <w:fldSimple w:instr=" SEQ Figure \* ARABIC ">
        <w:r w:rsidR="00496062">
          <w:rPr>
            <w:noProof/>
          </w:rPr>
          <w:t>4</w:t>
        </w:r>
      </w:fldSimple>
      <w:bookmarkEnd w:id="4"/>
      <w:r>
        <w:t xml:space="preserve">.Overview of FIR system formic acid laser </w:t>
      </w:r>
      <w:r w:rsidR="00C508B8">
        <w:t>(a) schematic layout of FIR laser system. (b) Real picture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lastRenderedPageBreak/>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0"/>
                    <a:stretch>
                      <a:fillRect/>
                    </a:stretch>
                  </pic:blipFill>
                  <pic:spPr>
                    <a:xfrm>
                      <a:off x="0" y="0"/>
                      <a:ext cx="5943600" cy="1816735"/>
                    </a:xfrm>
                    <a:prstGeom prst="rect">
                      <a:avLst/>
                    </a:prstGeom>
                  </pic:spPr>
                </pic:pic>
              </a:graphicData>
            </a:graphic>
          </wp:inline>
        </w:drawing>
      </w:r>
    </w:p>
    <w:p w14:paraId="6DAFD59E" w14:textId="5ABF5D85" w:rsidR="000E7BDE" w:rsidRDefault="00F64214" w:rsidP="00F64214">
      <w:pPr>
        <w:pStyle w:val="Caption"/>
      </w:pPr>
      <w:bookmarkStart w:id="5" w:name="_Ref189488817"/>
      <w:r>
        <w:t xml:space="preserve">Figure </w:t>
      </w:r>
      <w:fldSimple w:instr=" SEQ Figure \* ARABIC ">
        <w:r w:rsidR="00496062">
          <w:rPr>
            <w:noProof/>
          </w:rPr>
          <w:t>5</w:t>
        </w:r>
      </w:fldSimple>
      <w:bookmarkEnd w:id="5"/>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w:t>
      </w:r>
      <w:proofErr w:type="spellStart"/>
      <w:r w:rsidR="00E539FB">
        <w:t>HeNe</w:t>
      </w:r>
      <w:proofErr w:type="spellEnd"/>
      <w:r w:rsidR="00E539FB">
        <w:t xml:space="preserve"> laser is used to align the CO₂ laser with the FIR laser system. The </w:t>
      </w:r>
      <w:proofErr w:type="spellStart"/>
      <w:r w:rsidR="00E539FB">
        <w:t>HeNe</w:t>
      </w:r>
      <w:proofErr w:type="spellEnd"/>
      <w:r w:rsidR="00E539FB">
        <w:t xml:space="preserv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w:t>
      </w:r>
      <w:proofErr w:type="spellStart"/>
      <w:r w:rsidR="00E539FB">
        <w:t>HeNe</w:t>
      </w:r>
      <w:proofErr w:type="spellEnd"/>
      <w:r w:rsidR="00E539FB">
        <w:t xml:space="preserv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006D2048" w:rsidR="0099480D" w:rsidRDefault="0099480D" w:rsidP="00FF23FA">
                            <w:pPr>
                              <w:pStyle w:val="Caption"/>
                              <w:ind w:firstLine="0"/>
                              <w:rPr>
                                <w:noProof/>
                              </w:rPr>
                            </w:pPr>
                            <w:bookmarkStart w:id="6" w:name="_Ref189693412"/>
                            <w:r>
                              <w:t xml:space="preserve">Figure </w:t>
                            </w:r>
                            <w:fldSimple w:instr=" SEQ Figure \* ARABIC ">
                              <w:r w:rsidR="00496062">
                                <w:rPr>
                                  <w:noProof/>
                                </w:rPr>
                                <w:t>6</w:t>
                              </w:r>
                            </w:fldSimple>
                            <w:bookmarkEnd w:id="6"/>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006D2048" w:rsidR="0099480D" w:rsidRDefault="0099480D" w:rsidP="00FF23FA">
                      <w:pPr>
                        <w:pStyle w:val="Caption"/>
                        <w:ind w:firstLine="0"/>
                        <w:rPr>
                          <w:noProof/>
                        </w:rPr>
                      </w:pPr>
                      <w:bookmarkStart w:id="7" w:name="_Ref189693412"/>
                      <w:r>
                        <w:t xml:space="preserve">Figure </w:t>
                      </w:r>
                      <w:r w:rsidR="009C1A0F">
                        <w:fldChar w:fldCharType="begin"/>
                      </w:r>
                      <w:r w:rsidR="009C1A0F">
                        <w:instrText xml:space="preserve"> SEQ Figure \* ARABIC </w:instrText>
                      </w:r>
                      <w:r w:rsidR="009C1A0F">
                        <w:fldChar w:fldCharType="separate"/>
                      </w:r>
                      <w:r w:rsidR="00496062">
                        <w:rPr>
                          <w:noProof/>
                        </w:rPr>
                        <w:t>6</w:t>
                      </w:r>
                      <w:r w:rsidR="009C1A0F">
                        <w:rPr>
                          <w:noProof/>
                        </w:rPr>
                        <w:fldChar w:fldCharType="end"/>
                      </w:r>
                      <w:bookmarkEnd w:id="7"/>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w:t>
      </w:r>
      <w:proofErr w:type="spellStart"/>
      <w:r w:rsidR="00A52F92">
        <w:t>HeNe</w:t>
      </w:r>
      <w:proofErr w:type="spellEnd"/>
      <w:r w:rsidR="00A52F92">
        <w:t xml:space="preserve"> to adjust the elevation of the </w:t>
      </w:r>
      <w:r w:rsidR="00A52F92" w:rsidRPr="00B30B96">
        <w:t>CO₂ laser</w:t>
      </w:r>
      <w:r w:rsidR="00A52F92">
        <w:t xml:space="preserve">. With the lights in the lab off, it is possible to observe reflections of the </w:t>
      </w:r>
      <w:proofErr w:type="spellStart"/>
      <w:r w:rsidR="00A52F92">
        <w:t>HeNe</w:t>
      </w:r>
      <w:proofErr w:type="spellEnd"/>
      <w:r w:rsidR="00A52F92">
        <w:t xml:space="preserve"> laser on the </w:t>
      </w:r>
      <w:r w:rsidR="00A52F92" w:rsidRPr="00B30B96">
        <w:t>CO₂ laser</w:t>
      </w:r>
      <w:r w:rsidR="00A52F92">
        <w:t xml:space="preserve"> waveguide, when viewing the reflection from the correct angle. The laser can then be pivoted and </w:t>
      </w:r>
      <w:proofErr w:type="spellStart"/>
      <w:r w:rsidR="00A52F92">
        <w:t>recentered</w:t>
      </w:r>
      <w:proofErr w:type="spellEnd"/>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w:t>
      </w:r>
      <w:proofErr w:type="spellStart"/>
      <w:r w:rsidR="00A52F92">
        <w:t>HeNe</w:t>
      </w:r>
      <w:proofErr w:type="spellEnd"/>
      <w:r w:rsidR="00A52F92">
        <w:t xml:space="preserve"> can be observed on the grating</w:t>
      </w:r>
      <w:r w:rsidR="004E20B2">
        <w:t>. With</w:t>
      </w:r>
      <w:r w:rsidRPr="00B30B96">
        <w:t xml:space="preserve"> the FIR system and the CO₂ system aligned using a </w:t>
      </w:r>
      <w:proofErr w:type="spellStart"/>
      <w:r w:rsidRPr="00B30B96">
        <w:t>HeNe</w:t>
      </w:r>
      <w:proofErr w:type="spellEnd"/>
      <w:r w:rsidRPr="00B30B96">
        <w:t xml:space="preserv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6BE1E188" w14:textId="31B5B5EA" w:rsidR="007776E6" w:rsidRDefault="007776E6" w:rsidP="007776E6">
      <w:pPr>
        <w:pStyle w:val="Caption"/>
      </w:pPr>
      <w:r>
        <w:t xml:space="preserve">Figure </w:t>
      </w:r>
      <w:fldSimple w:instr=" SEQ Figure \* ARABIC ">
        <w:r w:rsidR="00496062">
          <w:rPr>
            <w:noProof/>
          </w:rPr>
          <w:t>7</w:t>
        </w:r>
      </w:fldSimple>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1C7E2BBE" w:rsidR="007776E6" w:rsidRPr="007776E6" w:rsidRDefault="007776E6" w:rsidP="00C42107">
      <w:pPr>
        <w:pStyle w:val="Caption"/>
      </w:pPr>
      <w:bookmarkStart w:id="7" w:name="_Ref190033396"/>
      <w:r>
        <w:t xml:space="preserve">Figure </w:t>
      </w:r>
      <w:fldSimple w:instr=" SEQ Figure \* ARABIC ">
        <w:r w:rsidR="00496062">
          <w:rPr>
            <w:noProof/>
          </w:rPr>
          <w:t>8</w:t>
        </w:r>
      </w:fldSimple>
      <w:bookmarkEnd w:id="7"/>
      <w:r>
        <w:t>.The imaging of the CO2 laser beam profile</w:t>
      </w:r>
    </w:p>
    <w:p w14:paraId="08B8C824" w14:textId="494C887C" w:rsidR="007776E6" w:rsidRDefault="007776E6" w:rsidP="007776E6">
      <w:r>
        <w:t xml:space="preserve">To verify the alignment of the CO₂ laser with the FIR system, two adjustable apertures are positioned in front of the input window and behind the output window of the FIR laser system. The center of each aperture is aligned with the axis of the </w:t>
      </w:r>
      <w:proofErr w:type="spellStart"/>
      <w:r>
        <w:t>HeNe</w:t>
      </w:r>
      <w:proofErr w:type="spellEnd"/>
      <w:r>
        <w:t xml:space="preserv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 xml:space="preserve">The alignment procedure is as follows: first, the apertures are fully opened, and the CO₂ laser is turned on to check whether the beam profile aligns with the </w:t>
      </w:r>
      <w:proofErr w:type="spellStart"/>
      <w:r>
        <w:t>HeNe</w:t>
      </w:r>
      <w:proofErr w:type="spellEnd"/>
      <w:r>
        <w:t xml:space="preserv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7CA367EB" w14:textId="29680496" w:rsidR="00AB2C7D" w:rsidRDefault="00AB2C7D" w:rsidP="00AB2C7D">
      <w:pPr>
        <w:pStyle w:val="Caption"/>
      </w:pPr>
      <w:bookmarkStart w:id="8" w:name="_Ref190033581"/>
      <w:r>
        <w:t xml:space="preserve">Figure </w:t>
      </w:r>
      <w:fldSimple w:instr=" SEQ Figure \* ARABIC ">
        <w:r w:rsidR="00496062">
          <w:rPr>
            <w:noProof/>
          </w:rPr>
          <w:t>9</w:t>
        </w:r>
      </w:fldSimple>
      <w:bookmarkEnd w:id="8"/>
      <w:r>
        <w:t>.(a) FIR laser system alignment setup. (b) diffraction pattern</w:t>
      </w:r>
      <w:r w:rsidR="0080210B">
        <w:t xml:space="preserve"> on imaging plane </w:t>
      </w:r>
      <w:del w:id="9"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w:t>
      </w:r>
      <w:proofErr w:type="spellStart"/>
      <w:r>
        <w:t>HeNe</w:t>
      </w:r>
      <w:proofErr w:type="spellEnd"/>
      <w:r>
        <w:t xml:space="preserv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 xml:space="preserve">(a), an imaging plane with a small aperture is positioned in front of the </w:t>
      </w:r>
      <w:proofErr w:type="spellStart"/>
      <w:r>
        <w:t>HeNe</w:t>
      </w:r>
      <w:proofErr w:type="spellEnd"/>
      <w:r>
        <w:t xml:space="preserv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 xml:space="preserve">The alignment procedure begins with the installation of the rear mirror, which contains a central aperture to transmit the CO₂ laser. The rear mirror is carefully positioned so that its center coincides with the </w:t>
      </w:r>
      <w:proofErr w:type="spellStart"/>
      <w:r>
        <w:t>HeNe</w:t>
      </w:r>
      <w:proofErr w:type="spellEnd"/>
      <w:r>
        <w:t xml:space="preserve"> laser beam. As the diameter of the </w:t>
      </w:r>
      <w:proofErr w:type="spellStart"/>
      <w:r>
        <w:t>HeNe</w:t>
      </w:r>
      <w:proofErr w:type="spellEnd"/>
      <w:r>
        <w:t xml:space="preserv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w:t>
      </w:r>
      <w:proofErr w:type="spellStart"/>
      <w:r>
        <w:t>HeNe</w:t>
      </w:r>
      <w:proofErr w:type="spellEnd"/>
      <w:r>
        <w:t xml:space="preserv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BAE28D6" w:rsidR="00AA0068" w:rsidRDefault="00A36382" w:rsidP="00A36382">
      <w:pPr>
        <w:pStyle w:val="Caption"/>
        <w:jc w:val="center"/>
      </w:pPr>
      <w:bookmarkStart w:id="10"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5"/>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496062">
          <w:rPr>
            <w:noProof/>
          </w:rPr>
          <w:t>10</w:t>
        </w:r>
      </w:fldSimple>
      <w:bookmarkEnd w:id="10"/>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6"/>
                    <a:stretch>
                      <a:fillRect/>
                    </a:stretch>
                  </pic:blipFill>
                  <pic:spPr>
                    <a:xfrm>
                      <a:off x="0" y="0"/>
                      <a:ext cx="2181925" cy="3206481"/>
                    </a:xfrm>
                    <a:prstGeom prst="rect">
                      <a:avLst/>
                    </a:prstGeom>
                  </pic:spPr>
                </pic:pic>
              </a:graphicData>
            </a:graphic>
          </wp:inline>
        </w:drawing>
      </w:r>
    </w:p>
    <w:p w14:paraId="406B1192" w14:textId="33C4F889" w:rsidR="002B3EC9" w:rsidRDefault="00451443" w:rsidP="00FF23FA">
      <w:pPr>
        <w:pStyle w:val="Caption"/>
      </w:pPr>
      <w:bookmarkStart w:id="11" w:name="_Ref189947314"/>
      <w:r>
        <w:t xml:space="preserve">Figure </w:t>
      </w:r>
      <w:fldSimple w:instr=" SEQ Figure \* ARABIC ">
        <w:r w:rsidR="00496062">
          <w:rPr>
            <w:noProof/>
          </w:rPr>
          <w:t>11</w:t>
        </w:r>
      </w:fldSimple>
      <w:bookmarkEnd w:id="11"/>
      <w:r>
        <w:t>.FIR output intensity with cavity shift</w:t>
      </w:r>
      <w:r w:rsidR="001B75A7">
        <w:t xml:space="preserve"> measured under Formic acid gas pressure around 1</w:t>
      </w:r>
      <w:r w:rsidR="00CE0AC0">
        <w:t>50</w:t>
      </w:r>
      <w:r w:rsidR="001B75A7">
        <w:t xml:space="preserve"> </w:t>
      </w:r>
      <w:proofErr w:type="spellStart"/>
      <w:r w:rsidR="001B75A7">
        <w:t>mTorr</w:t>
      </w:r>
      <w:proofErr w:type="spellEnd"/>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17"/>
                    <a:stretch>
                      <a:fillRect/>
                    </a:stretch>
                  </pic:blipFill>
                  <pic:spPr>
                    <a:xfrm>
                      <a:off x="0" y="0"/>
                      <a:ext cx="5943600" cy="1810385"/>
                    </a:xfrm>
                    <a:prstGeom prst="rect">
                      <a:avLst/>
                    </a:prstGeom>
                  </pic:spPr>
                </pic:pic>
              </a:graphicData>
            </a:graphic>
          </wp:inline>
        </w:drawing>
      </w:r>
    </w:p>
    <w:p w14:paraId="408E7F60" w14:textId="13B8999B" w:rsidR="0080210B" w:rsidRDefault="00CE0AC0" w:rsidP="00CE0AC0">
      <w:pPr>
        <w:pStyle w:val="Caption"/>
      </w:pPr>
      <w:r>
        <w:t xml:space="preserve">Figure </w:t>
      </w:r>
      <w:fldSimple w:instr=" SEQ Figure \* ARABIC ">
        <w:r w:rsidR="00496062">
          <w:rPr>
            <w:noProof/>
          </w:rPr>
          <w:t>12</w:t>
        </w:r>
      </w:fldSimple>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xml:space="preserve">, once the pressure exceeds 190 </w:t>
      </w:r>
      <w:proofErr w:type="spellStart"/>
      <w:r>
        <w:t>mTorr</w:t>
      </w:r>
      <w:proofErr w:type="spellEnd"/>
      <w:r>
        <w:t xml:space="preserve">, the fluctuation becomes significantly smaller. However, as the pressure increases, the maximum intensity also decreases. To balance intensity and fluctuation, we choose P around 221 </w:t>
      </w:r>
      <w:proofErr w:type="spellStart"/>
      <w:r>
        <w:t>mTorr</w:t>
      </w:r>
      <w:proofErr w:type="spellEnd"/>
      <w:r>
        <w:t xml:space="preserve">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18"/>
                    <a:stretch>
                      <a:fillRect/>
                    </a:stretch>
                  </pic:blipFill>
                  <pic:spPr>
                    <a:xfrm>
                      <a:off x="0" y="0"/>
                      <a:ext cx="3194581" cy="2530059"/>
                    </a:xfrm>
                    <a:prstGeom prst="rect">
                      <a:avLst/>
                    </a:prstGeom>
                  </pic:spPr>
                </pic:pic>
              </a:graphicData>
            </a:graphic>
          </wp:inline>
        </w:drawing>
      </w:r>
    </w:p>
    <w:p w14:paraId="3CE5EA1B" w14:textId="7EFD5B4B" w:rsidR="00443BD7" w:rsidRDefault="00443BD7" w:rsidP="00443BD7">
      <w:pPr>
        <w:pStyle w:val="Caption"/>
        <w:jc w:val="center"/>
      </w:pPr>
      <w:bookmarkStart w:id="12" w:name="_Ref189872386"/>
      <w:r>
        <w:t xml:space="preserve">Figure </w:t>
      </w:r>
      <w:fldSimple w:instr=" SEQ Figure \* ARABIC ">
        <w:r w:rsidR="00496062">
          <w:rPr>
            <w:noProof/>
          </w:rPr>
          <w:t>13</w:t>
        </w:r>
      </w:fldSimple>
      <w:bookmarkEnd w:id="12"/>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040BDDF4"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50 </w:t>
      </w:r>
      <w:proofErr w:type="spellStart"/>
      <w:r w:rsidR="00475B3F">
        <w:t>mW</w:t>
      </w:r>
      <w:proofErr w:type="spellEnd"/>
      <w:r w:rsidR="00475B3F">
        <w:t>,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9"/>
                    <a:stretch>
                      <a:fillRect/>
                    </a:stretch>
                  </pic:blipFill>
                  <pic:spPr>
                    <a:xfrm>
                      <a:off x="0" y="0"/>
                      <a:ext cx="3495458" cy="2225264"/>
                    </a:xfrm>
                    <a:prstGeom prst="rect">
                      <a:avLst/>
                    </a:prstGeom>
                  </pic:spPr>
                </pic:pic>
              </a:graphicData>
            </a:graphic>
          </wp:inline>
        </w:drawing>
      </w:r>
    </w:p>
    <w:p w14:paraId="021754C5" w14:textId="74701F59" w:rsidR="001D47BE" w:rsidRDefault="00364891" w:rsidP="001D47BE">
      <w:pPr>
        <w:pStyle w:val="Caption"/>
        <w:jc w:val="center"/>
      </w:pPr>
      <w:bookmarkStart w:id="13" w:name="_Ref189955793"/>
      <w:r>
        <w:t xml:space="preserve">Figure </w:t>
      </w:r>
      <w:fldSimple w:instr=" SEQ Figure \* ARABIC ">
        <w:r w:rsidR="00496062">
          <w:rPr>
            <w:noProof/>
          </w:rPr>
          <w:t>14</w:t>
        </w:r>
      </w:fldSimple>
      <w:bookmarkEnd w:id="13"/>
      <w:r>
        <w:t>. Beam profile measurement setup</w:t>
      </w:r>
    </w:p>
    <w:p w14:paraId="541BBD6A" w14:textId="430662F3" w:rsidR="001D47BE" w:rsidRDefault="006A51F9" w:rsidP="001D47BE">
      <w:r>
        <w:t xml:space="preserve">The beam profile appears as shown in </w:t>
      </w:r>
      <w:r w:rsidR="00FF23FA">
        <w:t>f</w:t>
      </w:r>
      <w:r>
        <w:t>ig.</w:t>
      </w:r>
      <w:r>
        <w:fldChar w:fldCharType="begin"/>
      </w:r>
      <w:r>
        <w:instrText xml:space="preserve"> REF _Ref189957482 \h\#"0" </w:instrText>
      </w:r>
      <w:r>
        <w:fldChar w:fldCharType="separate"/>
      </w:r>
      <w:r w:rsidR="00C42107">
        <w:t>15</w:t>
      </w:r>
      <w:r>
        <w:fldChar w:fldCharType="end"/>
      </w:r>
      <w:r>
        <w:t xml:space="preserve"> when all mirrors are well aligned. However, it is highly sensitive to the metallic mesh angle—even a deviation of 0.1° can result in a completely different beam profile, as demonstrated in Fig. </w:t>
      </w:r>
      <w:r>
        <w:fldChar w:fldCharType="begin"/>
      </w:r>
      <w:r>
        <w:instrText xml:space="preserve"> REF _Ref189957854 \h\#"0" </w:instrText>
      </w:r>
      <w:r>
        <w:fldChar w:fldCharType="separate"/>
      </w:r>
      <w:r w:rsidR="00C42107">
        <w:t>16</w:t>
      </w:r>
      <w:r>
        <w:fldChar w:fldCharType="end"/>
      </w:r>
      <w:r>
        <w:t xml:space="preserve"> and </w:t>
      </w:r>
      <w:r>
        <w:fldChar w:fldCharType="begin"/>
      </w:r>
      <w:r>
        <w:instrText xml:space="preserve"> REF _Ref189957857 \h\#"0" </w:instrText>
      </w:r>
      <w:r>
        <w:fldChar w:fldCharType="separate"/>
      </w:r>
      <w:r w:rsidR="00C42107">
        <w:t>17</w:t>
      </w:r>
      <w:r>
        <w:fldChar w:fldCharType="end"/>
      </w:r>
      <w:r>
        <w:t xml:space="preserve"> .</w:t>
      </w:r>
      <w:r w:rsidRPr="006A51F9">
        <w:t xml:space="preserve"> </w:t>
      </w:r>
      <w:r>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t>. The most practical solution is to position the mesh outside the vacuum chamber,</w:t>
      </w:r>
      <w:r w:rsidR="00475B3F">
        <w:t xml:space="preserve"> </w:t>
      </w:r>
      <w:r>
        <w:t>which could make laser alignment much easier.</w:t>
      </w:r>
      <w:r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5821" cy="2711866"/>
                    </a:xfrm>
                    <a:prstGeom prst="rect">
                      <a:avLst/>
                    </a:prstGeom>
                  </pic:spPr>
                </pic:pic>
              </a:graphicData>
            </a:graphic>
          </wp:inline>
        </w:drawing>
      </w:r>
    </w:p>
    <w:p w14:paraId="43C241F8" w14:textId="66041EC2" w:rsidR="00C50B91" w:rsidRDefault="00C50B91" w:rsidP="00C50B91">
      <w:pPr>
        <w:pStyle w:val="Caption"/>
        <w:jc w:val="center"/>
      </w:pPr>
      <w:bookmarkStart w:id="14" w:name="_Ref189957482"/>
      <w:r>
        <w:t xml:space="preserve">Figure </w:t>
      </w:r>
      <w:fldSimple w:instr=" SEQ Figure \* ARABIC ">
        <w:r w:rsidR="00496062">
          <w:rPr>
            <w:noProof/>
          </w:rPr>
          <w:t>15</w:t>
        </w:r>
      </w:fldSimple>
      <w:bookmarkEnd w:id="14"/>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1"/>
                    <a:stretch>
                      <a:fillRect/>
                    </a:stretch>
                  </pic:blipFill>
                  <pic:spPr>
                    <a:xfrm>
                      <a:off x="0" y="0"/>
                      <a:ext cx="5943600" cy="2733592"/>
                    </a:xfrm>
                    <a:prstGeom prst="rect">
                      <a:avLst/>
                    </a:prstGeom>
                  </pic:spPr>
                </pic:pic>
              </a:graphicData>
            </a:graphic>
          </wp:inline>
        </w:drawing>
      </w:r>
    </w:p>
    <w:p w14:paraId="40DB88F8" w14:textId="141D1990" w:rsidR="00C50B91" w:rsidRDefault="00C50B91" w:rsidP="00C50B91">
      <w:pPr>
        <w:pStyle w:val="Caption"/>
      </w:pPr>
      <w:bookmarkStart w:id="15" w:name="_Ref189957854"/>
      <w:r>
        <w:t xml:space="preserve">Figure </w:t>
      </w:r>
      <w:fldSimple w:instr=" SEQ Figure \* ARABIC ">
        <w:r w:rsidR="00496062">
          <w:rPr>
            <w:noProof/>
          </w:rPr>
          <w:t>16</w:t>
        </w:r>
      </w:fldSimple>
      <w:bookmarkEnd w:id="15"/>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00CCEA43" w:rsidR="00C50B91" w:rsidRDefault="00C50B91" w:rsidP="00C50B91">
      <w:pPr>
        <w:pStyle w:val="Caption"/>
      </w:pPr>
      <w:bookmarkStart w:id="16" w:name="_Ref189957857"/>
      <w:r>
        <w:t xml:space="preserve">Figure </w:t>
      </w:r>
      <w:fldSimple w:instr=" SEQ Figure \* ARABIC ">
        <w:r w:rsidR="00496062">
          <w:rPr>
            <w:noProof/>
          </w:rPr>
          <w:t>17</w:t>
        </w:r>
      </w:fldSimple>
      <w:bookmarkEnd w:id="16"/>
      <w:r>
        <w:t xml:space="preserve"> </w:t>
      </w:r>
      <w:r w:rsidRPr="00C50B91">
        <w:t>Beam profile for zero-order diffraction pattern at left, center and right of the center</w:t>
      </w:r>
    </w:p>
    <w:p w14:paraId="24B15FD9" w14:textId="43B6C772" w:rsidR="00DF4151" w:rsidRDefault="00DF4151" w:rsidP="00DF4151"/>
    <w:p w14:paraId="560E426B" w14:textId="36134E1A" w:rsidR="00DF4151" w:rsidRDefault="00DF4151" w:rsidP="001D7F6E">
      <w:pPr>
        <w:ind w:firstLine="0"/>
        <w:rPr>
          <w:b/>
        </w:rPr>
      </w:pPr>
      <w:r w:rsidRPr="00092E01">
        <w:rPr>
          <w:b/>
        </w:rPr>
        <w:t xml:space="preserve">Upgrade the </w:t>
      </w:r>
      <w:r w:rsidR="00092E01">
        <w:rPr>
          <w:b/>
        </w:rPr>
        <w:t xml:space="preserve">system by setting the </w:t>
      </w:r>
      <w:r w:rsidRPr="00092E01">
        <w:rPr>
          <w:b/>
        </w:rPr>
        <w:t xml:space="preserve">mesh outside of the </w:t>
      </w:r>
      <w:r w:rsidR="00092E01" w:rsidRPr="00092E01">
        <w:rPr>
          <w:b/>
        </w:rPr>
        <w:t>laser system</w:t>
      </w:r>
    </w:p>
    <w:p w14:paraId="737D9DE1" w14:textId="6521C703" w:rsidR="00092E01" w:rsidRDefault="0038144B" w:rsidP="00DF4151">
      <w:r>
        <w: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w:t>
      </w:r>
      <w:r>
        <w:lastRenderedPageBreak/>
        <w:t xml:space="preserve">condition. Consider all </w:t>
      </w:r>
      <w:r w:rsidR="002E6C59">
        <w:t>shortages,</w:t>
      </w:r>
      <w:r w:rsidR="00E5595D">
        <w:t xml:space="preserve"> the mesh</w:t>
      </w:r>
      <w:r w:rsidR="004111D7">
        <w:t xml:space="preserve"> with the optical stage</w:t>
      </w:r>
      <w:r w:rsidR="00E5595D">
        <w:t xml:space="preserve"> is set outside of the laser </w:t>
      </w:r>
      <w:r w:rsidR="002E6C59">
        <w:t xml:space="preserve">vacuum </w:t>
      </w:r>
      <w:r w:rsidR="00E5595D">
        <w:t>system</w:t>
      </w:r>
      <w:r w:rsidR="004111D7">
        <w:t xml:space="preserve">, as shown in </w:t>
      </w:r>
      <w:r w:rsidR="00A6144D">
        <w:t>fig.</w:t>
      </w:r>
      <w:r w:rsidR="00A6144D">
        <w:fldChar w:fldCharType="begin"/>
      </w:r>
      <w:r w:rsidR="00A6144D">
        <w:instrText xml:space="preserve"> REF _Ref191165279 \h \#"0"</w:instrText>
      </w:r>
      <w:r w:rsidR="00A6144D">
        <w:fldChar w:fldCharType="separate"/>
      </w:r>
      <w:r w:rsidR="00A6144D">
        <w:t>18</w:t>
      </w:r>
      <w:r w:rsidR="00A6144D">
        <w:fldChar w:fldCharType="end"/>
      </w:r>
      <w:r w:rsidR="00A6144D">
        <w:t>.</w:t>
      </w:r>
    </w:p>
    <w:p w14:paraId="25FAF3B2" w14:textId="1C8AEB81" w:rsidR="004111D7" w:rsidRDefault="009B0D8C" w:rsidP="002E6C59">
      <w:pPr>
        <w:keepNext/>
        <w:jc w:val="center"/>
      </w:pPr>
      <w:r w:rsidRPr="009B0D8C">
        <w:rPr>
          <w:noProof/>
        </w:rPr>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3"/>
                    <a:stretch>
                      <a:fillRect/>
                    </a:stretch>
                  </pic:blipFill>
                  <pic:spPr>
                    <a:xfrm>
                      <a:off x="0" y="0"/>
                      <a:ext cx="5116537" cy="2808629"/>
                    </a:xfrm>
                    <a:prstGeom prst="rect">
                      <a:avLst/>
                    </a:prstGeom>
                  </pic:spPr>
                </pic:pic>
              </a:graphicData>
            </a:graphic>
          </wp:inline>
        </w:drawing>
      </w:r>
    </w:p>
    <w:p w14:paraId="0B48C39D" w14:textId="43BA1FDF" w:rsidR="004111D7" w:rsidRDefault="004111D7" w:rsidP="006D57BE">
      <w:pPr>
        <w:pStyle w:val="Caption"/>
        <w:ind w:firstLine="0"/>
      </w:pPr>
      <w:bookmarkStart w:id="17" w:name="_Ref191165279"/>
      <w:r>
        <w:t xml:space="preserve">Figure </w:t>
      </w:r>
      <w:fldSimple w:instr=" SEQ Figure \* ARABIC ">
        <w:r w:rsidR="00496062">
          <w:rPr>
            <w:noProof/>
          </w:rPr>
          <w:t>18</w:t>
        </w:r>
      </w:fldSimple>
      <w:bookmarkEnd w:id="17"/>
      <w:r>
        <w:t>.</w:t>
      </w:r>
      <w:r w:rsidR="002E6C59">
        <w:t xml:space="preserve">(a) The schematic of new setup with </w:t>
      </w:r>
      <w:r w:rsidR="00591E76">
        <w:t xml:space="preserve">a </w:t>
      </w:r>
      <w:r w:rsidR="002E6C59">
        <w:t xml:space="preserve">metallic mesh and </w:t>
      </w:r>
      <w:r w:rsidR="00591E76">
        <w:t xml:space="preserve">a </w:t>
      </w:r>
      <w:r w:rsidR="002E6C59">
        <w:t xml:space="preserve">stepper motor stage </w:t>
      </w:r>
      <w:r w:rsidR="00591E76">
        <w:t>placed</w:t>
      </w:r>
      <w:r w:rsidR="002E6C59">
        <w:t xml:space="preserve"> outsider the FIR laser </w:t>
      </w:r>
      <w:r w:rsidR="00591E76">
        <w:t xml:space="preserve">vacuum. (b) the photo of the actual setup. </w:t>
      </w:r>
    </w:p>
    <w:p w14:paraId="409C5565" w14:textId="5CFCA360" w:rsidR="00496062" w:rsidRDefault="00A6144D" w:rsidP="00AF3A62">
      <w:r>
        <w:t xml:space="preserve">After alignment the mesh angle based on the method talking above, the cavity scanning results and beam profile at the best position are shown in </w:t>
      </w:r>
      <w:r w:rsidR="00496062">
        <w:t>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As shown in 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xml:space="preserve"> (a), the FIR signal intensity structure is cleaner compared to the in-vacuum mesh setup (</w:t>
      </w:r>
      <w:r w:rsidR="00496062">
        <w:fldChar w:fldCharType="begin"/>
      </w:r>
      <w:r w:rsidR="00496062">
        <w:instrText xml:space="preserve"> REF _Ref189947314 \h </w:instrText>
      </w:r>
      <w:r w:rsidR="00496062">
        <w:fldChar w:fldCharType="separate"/>
      </w:r>
      <w:r w:rsidR="00496062">
        <w:t xml:space="preserve">Figure </w:t>
      </w:r>
      <w:r w:rsidR="00496062">
        <w:rPr>
          <w:noProof/>
        </w:rPr>
        <w:t>11</w:t>
      </w:r>
      <w:r w:rsidR="00496062">
        <w:fldChar w:fldCharType="end"/>
      </w:r>
      <w:r w:rsidR="00496062">
        <w:t>). This is because, during cavity scanning, only the mesh moves while the front mirror remains stationary in vacuum, keeping the CO2 laser resonance condition unchanged and eliminating CO</w:t>
      </w:r>
      <w:r w:rsidR="00496062" w:rsidRPr="00496062">
        <w:rPr>
          <w:vertAlign w:val="subscript"/>
        </w:rPr>
        <w:t>2</w:t>
      </w:r>
      <w:r w:rsidR="00496062">
        <w:t xml:space="preserve"> laser interference. Beside </w:t>
      </w:r>
      <w:r w:rsidR="00AF3A62">
        <w:t>this,</w:t>
      </w:r>
      <w:r w:rsidR="00AF3A62" w:rsidRPr="00AF3A62">
        <w:t xml:space="preserve"> </w:t>
      </w:r>
      <w:r w:rsidR="00AF3A62">
        <w: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t>
      </w:r>
      <w:r w:rsidR="00496062" w:rsidRPr="00496062">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24"/>
                    <a:stretch>
                      <a:fillRect/>
                    </a:stretch>
                  </pic:blipFill>
                  <pic:spPr>
                    <a:xfrm>
                      <a:off x="0" y="0"/>
                      <a:ext cx="5943600" cy="2280285"/>
                    </a:xfrm>
                    <a:prstGeom prst="rect">
                      <a:avLst/>
                    </a:prstGeom>
                  </pic:spPr>
                </pic:pic>
              </a:graphicData>
            </a:graphic>
          </wp:inline>
        </w:drawing>
      </w:r>
    </w:p>
    <w:p w14:paraId="4884DA15" w14:textId="63148758" w:rsidR="00496062" w:rsidRDefault="00496062" w:rsidP="00496062">
      <w:pPr>
        <w:pStyle w:val="Caption"/>
        <w:ind w:firstLine="0"/>
      </w:pPr>
      <w:bookmarkStart w:id="18" w:name="_Ref191167817"/>
      <w:r>
        <w:t xml:space="preserve">Figure </w:t>
      </w:r>
      <w:fldSimple w:instr=" SEQ Figure \* ARABIC ">
        <w:r>
          <w:rPr>
            <w:noProof/>
          </w:rPr>
          <w:t>19</w:t>
        </w:r>
      </w:fldSimple>
      <w:bookmarkEnd w:id="18"/>
      <w:r>
        <w:t>. (a) Cavity scanning after set the mesh outside of the laser vacuum. (b) the beam profile at the optimal mesh position.</w:t>
      </w:r>
    </w:p>
    <w:p w14:paraId="25992345" w14:textId="7EEAE1E8" w:rsidR="00AF3A62" w:rsidRDefault="00AF3A62" w:rsidP="00AF3A62"/>
    <w:p w14:paraId="24A998DC" w14:textId="6F66B5C3" w:rsidR="00AF3A62" w:rsidRDefault="00AF3A62" w:rsidP="00AF3A62">
      <w:r>
        <w:lastRenderedPageBreak/>
        <w:t>The reason why setting the mesh outside the vacuum makes it easier to obtain a Gaussian beam is that the right edge of waveguide tube of FIR is farther from mesh compared to when the mesh is inside 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t>
      </w:r>
    </w:p>
    <w:p w14:paraId="5257DB9F" w14:textId="7176681E" w:rsidR="00AF3A62" w:rsidRPr="00AF3A62" w:rsidRDefault="00AF3A62" w:rsidP="00AF3A62">
      <w:pPr>
        <w:ind w:firstLine="0"/>
        <w:rPr>
          <w:b/>
        </w:rPr>
      </w:pPr>
      <w:r w:rsidRPr="00AF3A62">
        <w:rPr>
          <w:b/>
        </w:rPr>
        <w:t xml:space="preserve">Further upgrade in the future </w:t>
      </w:r>
    </w:p>
    <w:p w14:paraId="13E98B4D" w14:textId="7F9E7958" w:rsidR="00AF3A62" w:rsidRDefault="00AF3A62" w:rsidP="00AF3A62">
      <w:r>
        <w: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t>
      </w:r>
      <w:r>
        <w:rPr>
          <w:vertAlign w:val="superscript"/>
        </w:rPr>
        <w:t>2</w:t>
      </w:r>
      <w:r>
        <w:t xml:space="preserve">, For instance, a change in reflection from 90% to 83% results in FIR power drop from 42 </w:t>
      </w:r>
      <w:proofErr w:type="spellStart"/>
      <w:r>
        <w:t>mW</w:t>
      </w:r>
      <w:proofErr w:type="spellEnd"/>
      <w:r>
        <w:t xml:space="preserve"> to 16 mW</w:t>
      </w:r>
      <w:r w:rsidR="00F7572B">
        <w:rPr>
          <w:vertAlign w:val="superscript"/>
        </w:rPr>
        <w:t>2</w:t>
      </w:r>
      <w:r>
        <w:t>.</w:t>
      </w:r>
      <w:r w:rsidRPr="00AF3A62">
        <w:t xml:space="preserve"> </w:t>
      </w:r>
      <w:r>
        <w:t>Therefore, if the cavity resonant position does not match up with the optimal reflection, the system will not produce good output.</w:t>
      </w:r>
    </w:p>
    <w:p w14:paraId="3E54D6BB" w14:textId="0F72D49B" w:rsidR="00A6144D" w:rsidRPr="00A6144D" w:rsidRDefault="001D7F6E" w:rsidP="00A6144D">
      <w:r>
        <w: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t>
      </w:r>
      <w:r w:rsidR="00A6144D">
        <w:t xml:space="preserve"> </w:t>
      </w:r>
    </w:p>
    <w:p w14:paraId="5FF6550C" w14:textId="77777777" w:rsidR="001D47BE" w:rsidRDefault="006A51F9" w:rsidP="00FC36FD">
      <w:pPr>
        <w:ind w:firstLine="0"/>
        <w:rPr>
          <w:b/>
        </w:rPr>
      </w:pPr>
      <w:r w:rsidRPr="006A51F9">
        <w:rPr>
          <w:b/>
        </w:rPr>
        <w:t>Summary</w:t>
      </w:r>
    </w:p>
    <w:p w14:paraId="08298541" w14:textId="42F3C1BB" w:rsidR="006A51F9" w:rsidRDefault="00514A6E" w:rsidP="001D47BE">
      <w:r>
        <w: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t>
      </w:r>
      <w:r w:rsidR="001D7F6E">
        <w:t>Future work will focus on using a Brewster window for the FIR output to ensure the system always operates at optimized reflection.</w:t>
      </w:r>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lastRenderedPageBreak/>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80D983" w16cex:dateUtc="2025-02-14T23:29:00Z"/>
  <w16cex:commentExtensible w16cex:durableId="1AD27471" w16cex:dateUtc="2025-02-14T23:30:00Z"/>
  <w16cex:commentExtensible w16cex:durableId="3598ADFE" w16cex:dateUtc="2025-02-15T00:03: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92E01"/>
    <w:rsid w:val="000E7BDE"/>
    <w:rsid w:val="00115D34"/>
    <w:rsid w:val="0014018D"/>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84547"/>
    <w:rsid w:val="0029209C"/>
    <w:rsid w:val="002A38DC"/>
    <w:rsid w:val="002B3EC9"/>
    <w:rsid w:val="002D6958"/>
    <w:rsid w:val="002E6C59"/>
    <w:rsid w:val="00311E74"/>
    <w:rsid w:val="00313CA0"/>
    <w:rsid w:val="00327EFE"/>
    <w:rsid w:val="003418C2"/>
    <w:rsid w:val="00352884"/>
    <w:rsid w:val="00364891"/>
    <w:rsid w:val="003738A5"/>
    <w:rsid w:val="003778BF"/>
    <w:rsid w:val="00377FF5"/>
    <w:rsid w:val="0038144B"/>
    <w:rsid w:val="003B421E"/>
    <w:rsid w:val="003D0FA3"/>
    <w:rsid w:val="004051B8"/>
    <w:rsid w:val="00407EAC"/>
    <w:rsid w:val="004111D7"/>
    <w:rsid w:val="0041437C"/>
    <w:rsid w:val="00421170"/>
    <w:rsid w:val="00424D7B"/>
    <w:rsid w:val="00443BD7"/>
    <w:rsid w:val="00447C27"/>
    <w:rsid w:val="00451443"/>
    <w:rsid w:val="00455930"/>
    <w:rsid w:val="00475B3F"/>
    <w:rsid w:val="004801A3"/>
    <w:rsid w:val="00496062"/>
    <w:rsid w:val="004A2911"/>
    <w:rsid w:val="004B60C4"/>
    <w:rsid w:val="004B67CF"/>
    <w:rsid w:val="004E20B2"/>
    <w:rsid w:val="00514A6E"/>
    <w:rsid w:val="00517788"/>
    <w:rsid w:val="00530348"/>
    <w:rsid w:val="00545383"/>
    <w:rsid w:val="00552F2B"/>
    <w:rsid w:val="00591E76"/>
    <w:rsid w:val="005A0FEC"/>
    <w:rsid w:val="005B3B8E"/>
    <w:rsid w:val="005C5E3A"/>
    <w:rsid w:val="005E7032"/>
    <w:rsid w:val="005F16B3"/>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1FF4"/>
    <w:rsid w:val="00704921"/>
    <w:rsid w:val="0073010F"/>
    <w:rsid w:val="0074013E"/>
    <w:rsid w:val="00756841"/>
    <w:rsid w:val="007776E6"/>
    <w:rsid w:val="00783585"/>
    <w:rsid w:val="007A3154"/>
    <w:rsid w:val="007B2496"/>
    <w:rsid w:val="007B25F2"/>
    <w:rsid w:val="007B2B04"/>
    <w:rsid w:val="007B3FFA"/>
    <w:rsid w:val="007D52F9"/>
    <w:rsid w:val="0080210B"/>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480D"/>
    <w:rsid w:val="009B0D8C"/>
    <w:rsid w:val="009C1A0F"/>
    <w:rsid w:val="009D0B5A"/>
    <w:rsid w:val="00A321C1"/>
    <w:rsid w:val="00A36382"/>
    <w:rsid w:val="00A41483"/>
    <w:rsid w:val="00A41B2C"/>
    <w:rsid w:val="00A52F92"/>
    <w:rsid w:val="00A6144D"/>
    <w:rsid w:val="00A661C1"/>
    <w:rsid w:val="00A85ED9"/>
    <w:rsid w:val="00A97BC6"/>
    <w:rsid w:val="00AA0068"/>
    <w:rsid w:val="00AA1741"/>
    <w:rsid w:val="00AA7FC8"/>
    <w:rsid w:val="00AB2C7D"/>
    <w:rsid w:val="00AD3096"/>
    <w:rsid w:val="00AF3A62"/>
    <w:rsid w:val="00B03119"/>
    <w:rsid w:val="00B12549"/>
    <w:rsid w:val="00B1470A"/>
    <w:rsid w:val="00B30B96"/>
    <w:rsid w:val="00B61040"/>
    <w:rsid w:val="00BB36AB"/>
    <w:rsid w:val="00BC7BD4"/>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4E00"/>
    <w:rsid w:val="00D35649"/>
    <w:rsid w:val="00D36666"/>
    <w:rsid w:val="00D44D87"/>
    <w:rsid w:val="00D63CD3"/>
    <w:rsid w:val="00DA11FB"/>
    <w:rsid w:val="00DA664E"/>
    <w:rsid w:val="00DD313A"/>
    <w:rsid w:val="00DF4151"/>
    <w:rsid w:val="00E01533"/>
    <w:rsid w:val="00E14F92"/>
    <w:rsid w:val="00E27906"/>
    <w:rsid w:val="00E539FB"/>
    <w:rsid w:val="00E5595D"/>
    <w:rsid w:val="00E765CF"/>
    <w:rsid w:val="00E90F0D"/>
    <w:rsid w:val="00E94B9D"/>
    <w:rsid w:val="00E95131"/>
    <w:rsid w:val="00EA6295"/>
    <w:rsid w:val="00EB29B9"/>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microsoft.com/office/2018/08/relationships/commentsExtensible" Target="commentsExtensi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9CD36-CA45-4434-AC21-CC59E2360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TotalTime>
  <Pages>16</Pages>
  <Words>4236</Words>
  <Characters>24148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44</cp:revision>
  <dcterms:created xsi:type="dcterms:W3CDTF">2025-01-19T13:25:00Z</dcterms:created>
  <dcterms:modified xsi:type="dcterms:W3CDTF">2025-02-23T10:58:00Z</dcterms:modified>
</cp:coreProperties>
</file>