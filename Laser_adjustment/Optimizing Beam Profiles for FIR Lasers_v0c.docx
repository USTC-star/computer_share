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455C4EE2" w:rsidR="003778BF" w:rsidRPr="003778BF" w:rsidRDefault="00756841" w:rsidP="003778BF">
      <w:pPr>
        <w:jc w:val="center"/>
        <w:rPr>
          <w:b/>
          <w:sz w:val="24"/>
        </w:rPr>
      </w:pPr>
      <w:commentRangeStart w:id="0"/>
      <w:r>
        <w:rPr>
          <w:b/>
          <w:sz w:val="24"/>
        </w:rPr>
        <w:t>Optimizing beam profile for FIR laser</w:t>
      </w:r>
      <w:commentRangeEnd w:id="0"/>
      <w:r w:rsidR="004C0136">
        <w:rPr>
          <w:rStyle w:val="CommentReference"/>
        </w:rPr>
        <w:commentReference w:id="0"/>
      </w:r>
    </w:p>
    <w:p w14:paraId="00F0F1EF" w14:textId="77777777" w:rsidR="00164522" w:rsidRPr="00514A6E" w:rsidRDefault="00514A6E">
      <w:pPr>
        <w:rPr>
          <w:b/>
        </w:rPr>
      </w:pPr>
      <w:r w:rsidRPr="00514A6E">
        <w:rPr>
          <w:b/>
        </w:rPr>
        <w:t>Abstract</w:t>
      </w:r>
    </w:p>
    <w:p w14:paraId="367E0B9B" w14:textId="64D5C045" w:rsidR="00514A6E" w:rsidDel="00426997" w:rsidRDefault="00426997">
      <w:pPr>
        <w:jc w:val="both"/>
        <w:rPr>
          <w:del w:id="1" w:author="Yilun Zhu" w:date="2025-02-26T01:45:00Z"/>
        </w:rPr>
        <w:pPrChange w:id="2" w:author="Yilun Zhu" w:date="2025-02-26T01:46:00Z">
          <w:pPr/>
        </w:pPrChange>
      </w:pPr>
      <w:ins w:id="3" w:author="Yilun Zhu" w:date="2025-02-26T01:45:00Z">
        <w:r w:rsidRPr="00426997">
          <w:t xml:space="preserve">This study presents a systematic approach to enhancing FIR laser beam profiles through optimized mirror alignment, precise cavity length tuning, and real-time feedback control.  A high-power CO₂ laser serves as the pump source, with its alignment to the waveguide axis ensured using a </w:t>
        </w:r>
        <w:proofErr w:type="spellStart"/>
        <w:r w:rsidRPr="00426997">
          <w:t>HeNe</w:t>
        </w:r>
        <w:proofErr w:type="spellEnd"/>
        <w:r w:rsidRPr="00426997">
          <w:t xml:space="preserve"> reference laser.  The sensitivity of FIR beam profiles to minor optical misalignments and thermal expansion is analyzed, revealing that even a 0.1° deviation significantly impacts beam stability.</w:t>
        </w:r>
      </w:ins>
      <w:ins w:id="4" w:author="Yilun Zhu" w:date="2025-02-26T01:48:00Z">
        <w:r>
          <w:t xml:space="preserve"> </w:t>
        </w:r>
      </w:ins>
      <w:ins w:id="5" w:author="Yilun Zhu" w:date="2025-02-26T01:45:00Z">
        <w:r w:rsidRPr="00426997">
          <w:t>To address this, a feedback control system integrating a stepper motor and power monitoring algorithm is implemented, enabling dynamic cavity length adjustments to maintain optimal output power</w:t>
        </w:r>
      </w:ins>
      <w:ins w:id="6" w:author="Yilun Zhu" w:date="2025-02-26T01:48:00Z">
        <w:r>
          <w:t xml:space="preserve"> </w:t>
        </w:r>
        <w:r w:rsidRPr="00426997">
          <w:rPr>
            <w:highlight w:val="yellow"/>
            <w:rPrChange w:id="7" w:author="Yilun Zhu" w:date="2025-02-26T01:49:00Z">
              <w:rPr/>
            </w:rPrChange>
          </w:rPr>
          <w:t xml:space="preserve">[Please address the </w:t>
        </w:r>
      </w:ins>
      <w:commentRangeStart w:id="8"/>
      <w:ins w:id="9" w:author="Yilun Zhu" w:date="2025-02-26T01:49:00Z">
        <w:r w:rsidRPr="00426997">
          <w:rPr>
            <w:highlight w:val="yellow"/>
            <w:rPrChange w:id="10" w:author="Yilun Zhu" w:date="2025-02-26T01:49:00Z">
              <w:rPr/>
            </w:rPrChange>
          </w:rPr>
          <w:t>improvements</w:t>
        </w:r>
      </w:ins>
      <w:commentRangeEnd w:id="8"/>
      <w:r w:rsidR="008227D1">
        <w:rPr>
          <w:rStyle w:val="CommentReference"/>
        </w:rPr>
        <w:commentReference w:id="8"/>
      </w:r>
      <w:ins w:id="11" w:author="Yilun Zhu" w:date="2025-02-26T01:48:00Z">
        <w:r w:rsidRPr="00426997">
          <w:rPr>
            <w:highlight w:val="yellow"/>
            <w:rPrChange w:id="12" w:author="Yilun Zhu" w:date="2025-02-26T01:49:00Z">
              <w:rPr/>
            </w:rPrChange>
          </w:rPr>
          <w:t>]</w:t>
        </w:r>
      </w:ins>
      <w:ins w:id="13" w:author="Yilun Zhu" w:date="2025-02-26T01:45:00Z">
        <w:r w:rsidRPr="00426997">
          <w:t>.  Additionally, a newly examined laser setup demonstrates a strong correlation between beam intensity and profile, further improving optical alignment feasibility.</w:t>
        </w:r>
      </w:ins>
      <w:ins w:id="14" w:author="Yilun Zhu" w:date="2025-02-26T01:48:00Z">
        <w:r>
          <w:t xml:space="preserve"> </w:t>
        </w:r>
      </w:ins>
      <w:ins w:id="15" w:author="Yilun Zhu" w:date="2025-02-26T01:45:00Z">
        <w:r w:rsidRPr="00426997">
          <w:t>These advancements contribute to more stable and reliable FIR laser diagnostics for studying electron turbulence in tokamak plasmas, ultimately supporting fusion reactor physics research.</w:t>
        </w:r>
      </w:ins>
      <w:del w:id="16" w:author="Yilun Zhu" w:date="2025-02-26T01:45:00Z">
        <w:r w:rsidR="00514A6E" w:rsidDel="00426997">
          <w:delTex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HeNe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w:delText>
        </w:r>
        <w:r w:rsidR="001D7F6E" w:rsidDel="00426997">
          <w:delText>Additionally, a new setup of the laser is examined, which exhibit high relationship with the beam intensity and beam profile, help to increase the feasibility of optical alignment</w:delText>
        </w:r>
        <w:r w:rsidR="00514A6E" w:rsidDel="00426997">
          <w:delText>.</w:delText>
        </w:r>
        <w:r w:rsidR="00514A6E" w:rsidRPr="00514A6E" w:rsidDel="00426997">
          <w:delText xml:space="preserve"> These </w:delText>
        </w:r>
        <w:r w:rsidR="00514A6E" w:rsidDel="00426997">
          <w:delText>implements</w:delText>
        </w:r>
        <w:r w:rsidR="00514A6E" w:rsidRPr="00514A6E" w:rsidDel="00426997">
          <w:delText xml:space="preserve"> contribute to more stable and reliable FIR laser diagnostics for studying electron turbulence in tokamak plasmas, ultimately supporting the </w:delText>
        </w:r>
        <w:r w:rsidR="00514A6E" w:rsidDel="00426997">
          <w:delText xml:space="preserve">physics study in </w:delText>
        </w:r>
        <w:r w:rsidR="00514A6E" w:rsidRPr="00514A6E" w:rsidDel="00426997">
          <w:delText>fusion reactors.</w:delText>
        </w:r>
      </w:del>
    </w:p>
    <w:p w14:paraId="0A9E1BC0" w14:textId="77777777" w:rsidR="00426997" w:rsidRDefault="00426997">
      <w:pPr>
        <w:jc w:val="both"/>
        <w:rPr>
          <w:ins w:id="17" w:author="Yilun Zhu" w:date="2025-02-26T01:45:00Z"/>
        </w:rPr>
        <w:pPrChange w:id="18" w:author="Yilun Zhu" w:date="2025-02-26T01:46:00Z">
          <w:pPr/>
        </w:pPrChange>
      </w:pPr>
    </w:p>
    <w:p w14:paraId="1C90127A" w14:textId="77777777" w:rsidR="00FD121D" w:rsidRPr="000E7BDE" w:rsidRDefault="00164522">
      <w:pPr>
        <w:rPr>
          <w:b/>
        </w:rPr>
      </w:pPr>
      <w:r w:rsidRPr="000E7BDE">
        <w:rPr>
          <w:b/>
        </w:rPr>
        <w:t xml:space="preserve">Introduction </w:t>
      </w:r>
    </w:p>
    <w:p w14:paraId="5E21971A" w14:textId="3A6173D6" w:rsidR="00AD3096" w:rsidRDefault="00AD3096" w:rsidP="00426997">
      <w:pPr>
        <w:rPr>
          <w:ins w:id="19" w:author="Yilun Zhu" w:date="2025-02-26T01:53:00Z"/>
        </w:rPr>
      </w:pPr>
      <w:r w:rsidRPr="00AD3096">
        <w:t>Electron turbulence</w:t>
      </w:r>
      <w:ins w:id="20" w:author="Yilun Zhu" w:date="2025-02-26T01:52:00Z">
        <w:r w:rsidR="00426997">
          <w:t xml:space="preserve"> and transport</w:t>
        </w:r>
      </w:ins>
      <w:r w:rsidRPr="00AD3096">
        <w:t xml:space="preserve"> is </w:t>
      </w:r>
      <w:ins w:id="21" w:author="Yilun Zhu" w:date="2025-02-26T01:52:00Z">
        <w:r w:rsidR="00426997">
          <w:t>one of the top-level priority tokamak research</w:t>
        </w:r>
      </w:ins>
      <w:ins w:id="22" w:author="Yilun Zhu" w:date="2025-02-26T01:53:00Z">
        <w:r w:rsidR="00426997">
          <w:t xml:space="preserve"> </w:t>
        </w:r>
      </w:ins>
      <w:del w:id="23" w:author="Yilun Zhu" w:date="2025-02-26T01:53:00Z">
        <w:r w:rsidRPr="00AD3096" w:rsidDel="00426997">
          <w:delText xml:space="preserve">crucial in tokamak research </w:delText>
        </w:r>
      </w:del>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2057BD0E" w14:textId="2E63076A" w:rsidR="00426997" w:rsidRPr="00426997" w:rsidRDefault="00426997">
      <w:pPr>
        <w:jc w:val="both"/>
        <w:rPr>
          <w:ins w:id="24" w:author="Yilun Zhu" w:date="2025-02-26T01:53:00Z"/>
        </w:rPr>
        <w:pPrChange w:id="25" w:author="Yilun Zhu" w:date="2025-02-26T01:55:00Z">
          <w:pPr/>
        </w:pPrChange>
      </w:pPr>
      <w:ins w:id="26" w:author="Yilun Zhu" w:date="2025-02-26T01:53:00Z">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ins>
      <w:ins w:id="27" w:author="Yilun Zhu" w:date="2025-02-26T01:55:00Z">
        <w:r w:rsidR="004E1F20">
          <w:t xml:space="preserve">. </w:t>
        </w:r>
      </w:ins>
      <w:ins w:id="28" w:author="Yilun Zhu" w:date="2025-02-26T01:53:00Z">
        <w:r w:rsidRPr="00426997">
          <w:t xml:space="preserve">The high-k scattering system is a diagnostic tool used to measure small-scale fluctuations in plasma density through a scattering process. In this system, high-k </w:t>
        </w:r>
        <w:r w:rsidRPr="00426997">
          <w:lastRenderedPageBreak/>
          <w:t>waves are launched into the plasma, and scattering signals from specific angles are detected. The fluctuation intensity is determined based on the Bragg condition</w:t>
        </w:r>
      </w:ins>
      <w:ins w:id="29" w:author="Yilun Zhu" w:date="2025-02-26T01:54:00Z">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ins>
      <w:ins w:id="30" w:author="Yilun Zhu" w:date="2025-02-26T01:53:00Z">
        <w:r w:rsidRPr="00426997">
          <w:t>where</w:t>
        </w:r>
        <w:proofErr w:type="gramEnd"/>
        <w:r w:rsidRPr="00426997">
          <w:t xml:space="preserve"> k is the fluctuation wavenumber, </w:t>
        </w:r>
      </w:ins>
      <w:proofErr w:type="spellStart"/>
      <w:ins w:id="31" w:author="Yilun Zhu" w:date="2025-02-26T01:54:00Z">
        <w:r>
          <w:t>ki</w:t>
        </w:r>
      </w:ins>
      <w:proofErr w:type="spellEnd"/>
      <w:ins w:id="32" w:author="Yilun Zhu" w:date="2025-02-26T01:53:00Z">
        <w:r w:rsidRPr="00426997">
          <w:t xml:space="preserve"> is the incident wavenumber, and </w:t>
        </w:r>
        <w:proofErr w:type="spellStart"/>
        <w:r w:rsidRPr="00426997">
          <w:t>θs</w:t>
        </w:r>
        <w:proofErr w:type="spellEnd"/>
        <w:r w:rsidRPr="00426997">
          <w:t>​ is the scattering angle between the incident and received beam paths.</w:t>
        </w:r>
      </w:ins>
    </w:p>
    <w:p w14:paraId="59C14F48" w14:textId="77777777" w:rsidR="00426997" w:rsidRDefault="00426997" w:rsidP="00426997"/>
    <w:p w14:paraId="49AEB6E8" w14:textId="43C67AA0" w:rsidR="00962649" w:rsidRDefault="00962649" w:rsidP="00A41B2C">
      <w:pPr>
        <w:rPr>
          <w:ins w:id="33" w:author="Yilun Zhu" w:date="2025-02-26T01:56:00Z"/>
        </w:rPr>
      </w:pPr>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The 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pPr>
        <w:jc w:val="both"/>
        <w:rPr>
          <w:ins w:id="34" w:author="Yilun Zhu" w:date="2025-02-26T01:56:00Z"/>
        </w:rPr>
        <w:pPrChange w:id="35" w:author="Yilun Zhu" w:date="2025-02-26T01:57:00Z">
          <w:pPr/>
        </w:pPrChange>
      </w:pPr>
      <w:ins w:id="36" w:author="Yilun Zhu" w:date="2025-02-26T01:56:00Z">
        <w:r w:rsidRPr="004E1F20">
          <w:t>A 693 GHz poloidal high-k</w:t>
        </w:r>
      </w:ins>
      <w:ins w:id="37" w:author="Yilun Zhu" w:date="2025-02-26T01:58:00Z">
        <w:r>
          <w:t xml:space="preserve"> </w:t>
        </w:r>
      </w:ins>
      <w:ins w:id="38" w:author="Yilun Zhu" w:date="2025-02-26T01:56:00Z">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ins>
      <w:proofErr w:type="spellEnd"/>
      <w:ins w:id="39" w:author="Yilun Zhu" w:date="2025-02-26T01:57:00Z">
        <w:r w:rsidRPr="004E1F20">
          <w:t xml:space="preserve"> </w:t>
        </w:r>
      </w:ins>
      <w:ins w:id="40" w:author="Yilun Zhu" w:date="2025-02-26T01:56:00Z">
        <w:r w:rsidRPr="004E1F20">
          <w:t xml:space="preserve">​range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ins>
      <w:ins w:id="41" w:author="Yilun Zhu" w:date="2025-02-26T01:57:00Z">
        <w:r>
          <w:t xml:space="preserve"> </w:t>
        </w:r>
      </w:ins>
      <w:ins w:id="42" w:author="Yilun Zhu" w:date="2025-02-26T01:56:00Z">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ins>
    </w:p>
    <w:p w14:paraId="746D5004" w14:textId="6B0004F9" w:rsidR="004E1F20" w:rsidRPr="004E1F20" w:rsidRDefault="004E1F20">
      <w:pPr>
        <w:jc w:val="both"/>
        <w:rPr>
          <w:ins w:id="43" w:author="Yilun Zhu" w:date="2025-02-26T01:56:00Z"/>
        </w:rPr>
        <w:pPrChange w:id="44" w:author="Yilun Zhu" w:date="2025-02-26T01:57:00Z">
          <w:pPr/>
        </w:pPrChange>
      </w:pPr>
      <w:ins w:id="45" w:author="Yilun Zhu" w:date="2025-02-26T01:56:00Z">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ins>
      <w:ins w:id="46" w:author="Yilun Zhu" w:date="2025-02-26T01:57:00Z">
        <w:r>
          <w:t xml:space="preserve"> </w:t>
        </w:r>
      </w:ins>
      <w:ins w:id="47" w:author="Yilun Zhu" w:date="2025-02-26T01:56:00Z">
        <w:r w:rsidRPr="004E1F20">
          <w:t>In this paper, we present a systematic method for mirror alignment and highlight key factors for improving beam stability and profile quality.</w:t>
        </w:r>
      </w:ins>
    </w:p>
    <w:p w14:paraId="21045700" w14:textId="77777777" w:rsidR="004E1F20" w:rsidDel="004E1F20" w:rsidRDefault="004E1F20" w:rsidP="00A41B2C">
      <w:pPr>
        <w:rPr>
          <w:del w:id="48" w:author="Yilun Zhu" w:date="2025-02-26T01:59:00Z"/>
        </w:rPr>
      </w:pPr>
    </w:p>
    <w:p w14:paraId="2188B0F9" w14:textId="747099FF" w:rsidR="004E1F20" w:rsidRDefault="004E1F20">
      <w:pPr>
        <w:ind w:firstLine="0"/>
        <w:rPr>
          <w:ins w:id="49" w:author="Yilun Zhu" w:date="2025-02-26T01:58:00Z"/>
          <w:b/>
        </w:rPr>
        <w:pPrChange w:id="50" w:author="Yilun Zhu" w:date="2025-02-26T01:59:00Z">
          <w:pPr/>
        </w:pPrChange>
      </w:pPr>
    </w:p>
    <w:p w14:paraId="4EABC2CA" w14:textId="74C76C0A" w:rsidR="00D35649" w:rsidRDefault="000E7BDE">
      <w:pPr>
        <w:rPr>
          <w:ins w:id="51" w:author="Yilun Zhu" w:date="2025-02-26T01:59:00Z"/>
          <w:b/>
          <w:strike/>
        </w:rPr>
      </w:pPr>
      <w:r w:rsidRPr="004E1F20">
        <w:rPr>
          <w:b/>
          <w:strike/>
          <w:rPrChange w:id="52" w:author="Yilun Zhu" w:date="2025-02-26T01:59:00Z">
            <w:rPr>
              <w:b/>
            </w:rPr>
          </w:rPrChange>
        </w:rPr>
        <w:t xml:space="preserve">The layout of </w:t>
      </w:r>
      <w:r w:rsidR="00545383" w:rsidRPr="004E1F20">
        <w:rPr>
          <w:b/>
          <w:strike/>
          <w:rPrChange w:id="53" w:author="Yilun Zhu" w:date="2025-02-26T01:59:00Z">
            <w:rPr>
              <w:b/>
            </w:rPr>
          </w:rPrChange>
        </w:rPr>
        <w:t xml:space="preserve">CO2 and </w:t>
      </w:r>
      <w:r w:rsidRPr="004E1F20">
        <w:rPr>
          <w:b/>
          <w:strike/>
          <w:rPrChange w:id="54" w:author="Yilun Zhu" w:date="2025-02-26T01:59:00Z">
            <w:rPr>
              <w:b/>
            </w:rPr>
          </w:rPrChange>
        </w:rPr>
        <w:t>FIR system</w:t>
      </w:r>
    </w:p>
    <w:p w14:paraId="1302D6C0" w14:textId="735C8C12" w:rsidR="004E1F20" w:rsidRPr="004E1F20" w:rsidRDefault="004E1F20">
      <w:pPr>
        <w:ind w:firstLine="0"/>
        <w:rPr>
          <w:b/>
        </w:rPr>
        <w:pPrChange w:id="55" w:author="Yilun Zhu" w:date="2025-02-26T01:59:00Z">
          <w:pPr/>
        </w:pPrChange>
      </w:pPr>
      <w:proofErr w:type="spellStart"/>
      <w:ins w:id="56" w:author="Yilun Zhu" w:date="2025-02-26T02:01:00Z">
        <w:r>
          <w:rPr>
            <w:b/>
          </w:rPr>
          <w:lastRenderedPageBreak/>
          <w:t>FIR</w:t>
        </w:r>
      </w:ins>
      <w:ins w:id="57" w:author="Yilun Zhu" w:date="2025-02-26T02:02:00Z">
        <w:r>
          <w:rPr>
            <w:b/>
          </w:rPr>
          <w:t>eTIP</w:t>
        </w:r>
      </w:ins>
      <w:proofErr w:type="spellEnd"/>
      <w:ins w:id="58" w:author="Yilun Zhu" w:date="2025-02-26T02:01:00Z">
        <w:r>
          <w:rPr>
            <w:b/>
          </w:rPr>
          <w:t xml:space="preserve"> diagnostic system</w:t>
        </w:r>
      </w:ins>
      <w:ins w:id="59" w:author="Yilun Zhu" w:date="2025-02-26T02:02:00Z">
        <w:r>
          <w:rPr>
            <w:b/>
          </w:rPr>
          <w:t xml:space="preserve"> and lasers</w:t>
        </w:r>
      </w:ins>
    </w:p>
    <w:p w14:paraId="2E5C976D" w14:textId="77777777" w:rsidR="0068290E" w:rsidRDefault="002A38DC" w:rsidP="002A38DC">
      <w:pPr>
        <w:pStyle w:val="ListParagraph"/>
        <w:numPr>
          <w:ilvl w:val="0"/>
          <w:numId w:val="1"/>
        </w:numPr>
        <w:rPr>
          <w:b/>
        </w:rPr>
      </w:pPr>
      <w:r>
        <w:rPr>
          <w:b/>
        </w:rPr>
        <w:t>CO</w:t>
      </w:r>
      <w:r>
        <w:rPr>
          <w:b/>
          <w:vertAlign w:val="subscript"/>
        </w:rPr>
        <w:t>2</w:t>
      </w:r>
      <w:r>
        <w:rPr>
          <w:b/>
        </w:rPr>
        <w:t xml:space="preserve"> system</w:t>
      </w:r>
    </w:p>
    <w:p w14:paraId="3129F47C" w14:textId="10FC2A70"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r w:rsidR="00BC7BD4">
        <w:t xml:space="preserve">energy </w:t>
      </w:r>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9"/>
                    <a:stretch>
                      <a:fillRect/>
                    </a:stretch>
                  </pic:blipFill>
                  <pic:spPr>
                    <a:xfrm>
                      <a:off x="0" y="0"/>
                      <a:ext cx="5943600" cy="2090420"/>
                    </a:xfrm>
                    <a:prstGeom prst="rect">
                      <a:avLst/>
                    </a:prstGeom>
                  </pic:spPr>
                </pic:pic>
              </a:graphicData>
            </a:graphic>
          </wp:inline>
        </w:drawing>
      </w:r>
    </w:p>
    <w:p w14:paraId="3C843CD9" w14:textId="70C69590" w:rsidR="002A38DC" w:rsidRDefault="0068290E" w:rsidP="00092E01">
      <w:pPr>
        <w:pStyle w:val="Caption"/>
        <w:jc w:val="both"/>
      </w:pPr>
      <w:bookmarkStart w:id="60" w:name="_Ref188490497"/>
      <w:r>
        <w:t xml:space="preserve">Figure </w:t>
      </w:r>
      <w:r w:rsidR="00BD1E50">
        <w:fldChar w:fldCharType="begin"/>
      </w:r>
      <w:r w:rsidR="00BD1E50">
        <w:instrText xml:space="preserve"> SEQ Figure \* ARABIC </w:instrText>
      </w:r>
      <w:r w:rsidR="00BD1E50">
        <w:fldChar w:fldCharType="separate"/>
      </w:r>
      <w:r w:rsidR="00496062">
        <w:rPr>
          <w:noProof/>
        </w:rPr>
        <w:t>1</w:t>
      </w:r>
      <w:r w:rsidR="00BD1E50">
        <w:rPr>
          <w:noProof/>
        </w:rPr>
        <w:fldChar w:fldCharType="end"/>
      </w:r>
      <w:bookmarkEnd w:id="60"/>
      <w:r>
        <w:t xml:space="preserve">.The main components of </w:t>
      </w:r>
      <w:r w:rsidR="00BC7BD4">
        <w:t xml:space="preserve">the </w:t>
      </w:r>
      <w:r>
        <w:t>CO</w:t>
      </w:r>
      <w:r>
        <w:rPr>
          <w:vertAlign w:val="subscript"/>
        </w:rPr>
        <w:t>2</w:t>
      </w:r>
      <w:r>
        <w:t xml:space="preserve"> laser</w:t>
      </w:r>
    </w:p>
    <w:p w14:paraId="381F2461" w14:textId="3F55A329"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092E01">
        <w:t>fig.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092E01">
        <w:t>fig.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8401" cy="2463225"/>
                    </a:xfrm>
                    <a:prstGeom prst="rect">
                      <a:avLst/>
                    </a:prstGeom>
                  </pic:spPr>
                </pic:pic>
              </a:graphicData>
            </a:graphic>
          </wp:inline>
        </w:drawing>
      </w:r>
    </w:p>
    <w:p w14:paraId="6ED91FED" w14:textId="0271F98D" w:rsidR="007D52F9" w:rsidRPr="0018351F" w:rsidRDefault="00A36382" w:rsidP="00092E01">
      <w:pPr>
        <w:pStyle w:val="Caption"/>
        <w:ind w:firstLine="0"/>
        <w:rPr>
          <w:i w:val="0"/>
        </w:rPr>
      </w:pPr>
      <w:bookmarkStart w:id="61"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r w:rsidR="00BD1E50">
        <w:fldChar w:fldCharType="begin"/>
      </w:r>
      <w:r w:rsidR="00BD1E50">
        <w:instrText xml:space="preserve"> SEQ Figure \* ARABIC </w:instrText>
      </w:r>
      <w:r w:rsidR="00BD1E50">
        <w:fldChar w:fldCharType="separate"/>
      </w:r>
      <w:r w:rsidR="00496062">
        <w:rPr>
          <w:noProof/>
        </w:rPr>
        <w:t>2</w:t>
      </w:r>
      <w:r w:rsidR="00BD1E50">
        <w:rPr>
          <w:noProof/>
        </w:rPr>
        <w:fldChar w:fldCharType="end"/>
      </w:r>
      <w:bookmarkEnd w:id="61"/>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8A3AA9A" w:rsidR="007D52F9" w:rsidRDefault="007D52F9" w:rsidP="00092E01">
                            <w:pPr>
                              <w:pStyle w:val="Caption"/>
                              <w:ind w:firstLine="0"/>
                            </w:pPr>
                            <w:bookmarkStart w:id="62" w:name="_Ref188397081"/>
                            <w:r>
                              <w:t xml:space="preserve">Figure </w:t>
                            </w:r>
                            <w:r w:rsidR="00BD1E50">
                              <w:fldChar w:fldCharType="begin"/>
                            </w:r>
                            <w:r w:rsidR="00BD1E50">
                              <w:instrText xml:space="preserve"> SEQ Figure \* ARABIC </w:instrText>
                            </w:r>
                            <w:r w:rsidR="00BD1E50">
                              <w:fldChar w:fldCharType="separate"/>
                            </w:r>
                            <w:r w:rsidR="00496062">
                              <w:rPr>
                                <w:noProof/>
                              </w:rPr>
                              <w:t>3</w:t>
                            </w:r>
                            <w:r w:rsidR="00BD1E50">
                              <w:rPr>
                                <w:noProof/>
                              </w:rPr>
                              <w:fldChar w:fldCharType="end"/>
                            </w:r>
                            <w:bookmarkEnd w:id="62"/>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8A3AA9A" w:rsidR="007D52F9" w:rsidRDefault="007D52F9" w:rsidP="00092E01">
                      <w:pPr>
                        <w:pStyle w:val="Caption"/>
                        <w:ind w:firstLine="0"/>
                      </w:pPr>
                      <w:bookmarkStart w:id="63" w:name="_Ref188397081"/>
                      <w:r>
                        <w:t xml:space="preserve">Figure </w:t>
                      </w:r>
                      <w:fldSimple w:instr=" SEQ Figure \* ARABIC ">
                        <w:r w:rsidR="00496062">
                          <w:rPr>
                            <w:noProof/>
                          </w:rPr>
                          <w:t>3</w:t>
                        </w:r>
                      </w:fldSimple>
                      <w:bookmarkEnd w:id="63"/>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60B80606" w14:textId="2B972178" w:rsidR="0018351F" w:rsidRDefault="0018351F" w:rsidP="0018351F">
      <w:pPr>
        <w:pStyle w:val="ListParagraph"/>
        <w:rPr>
          <w:b/>
        </w:rPr>
      </w:pPr>
    </w:p>
    <w:p w14:paraId="45B56B18" w14:textId="77459700" w:rsidR="0018351F" w:rsidRDefault="0018351F" w:rsidP="0018351F">
      <w:pPr>
        <w:pStyle w:val="ListParagraph"/>
        <w:rPr>
          <w:b/>
        </w:rPr>
      </w:pPr>
    </w:p>
    <w:p w14:paraId="60721863" w14:textId="25F644CF" w:rsidR="0018351F" w:rsidRDefault="0018351F" w:rsidP="0018351F">
      <w:pPr>
        <w:pStyle w:val="ListParagraph"/>
        <w:rPr>
          <w:b/>
        </w:rPr>
      </w:pPr>
    </w:p>
    <w:p w14:paraId="71E508F0" w14:textId="042E588E" w:rsidR="0018351F" w:rsidRDefault="0018351F" w:rsidP="0018351F">
      <w:pPr>
        <w:pStyle w:val="ListParagraph"/>
        <w:rPr>
          <w:b/>
        </w:rPr>
      </w:pPr>
    </w:p>
    <w:p w14:paraId="3C36B1E8" w14:textId="4820C897" w:rsidR="0018351F" w:rsidRDefault="0018351F" w:rsidP="0018351F">
      <w:pPr>
        <w:pStyle w:val="ListParagraph"/>
        <w:rPr>
          <w:b/>
        </w:rPr>
      </w:pPr>
    </w:p>
    <w:p w14:paraId="41F46701" w14:textId="593B935A" w:rsidR="0018351F" w:rsidRDefault="0018351F" w:rsidP="0018351F">
      <w:pPr>
        <w:pStyle w:val="ListParagraph"/>
        <w:rPr>
          <w:b/>
        </w:rPr>
      </w:pPr>
    </w:p>
    <w:p w14:paraId="4A0EE521" w14:textId="3D43B7B6" w:rsidR="0018351F" w:rsidRDefault="0018351F" w:rsidP="0018351F">
      <w:pPr>
        <w:pStyle w:val="ListParagraph"/>
        <w:ind w:firstLine="0"/>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593B0D6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48E5C431" w:rsidR="0074013E" w:rsidRPr="00704921" w:rsidRDefault="004111D7" w:rsidP="004111D7">
      <w:pPr>
        <w:pStyle w:val="ListParagraph"/>
        <w:jc w:val="center"/>
        <w:rPr>
          <w:b/>
        </w:rPr>
      </w:pPr>
      <w:r w:rsidRPr="004111D7">
        <w:rPr>
          <w:b/>
          <w:noProof/>
        </w:rPr>
        <w:drawing>
          <wp:inline distT="0" distB="0" distL="0" distR="0" wp14:anchorId="31A471DB" wp14:editId="38B9FFEB">
            <wp:extent cx="3578997" cy="4028815"/>
            <wp:effectExtent l="0" t="0" r="2540" b="0"/>
            <wp:docPr id="18" name="Picture 7">
              <a:extLst xmlns:a="http://schemas.openxmlformats.org/drawingml/2006/main">
                <a:ext uri="{FF2B5EF4-FFF2-40B4-BE49-F238E27FC236}">
                  <a16:creationId xmlns:a16="http://schemas.microsoft.com/office/drawing/2014/main" id="{8788C9D8-EA9C-4A89-ABF3-82699991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88C9D8-EA9C-4A89-ABF3-826999918B10}"/>
                        </a:ext>
                      </a:extLst>
                    </pic:cNvPr>
                    <pic:cNvPicPr>
                      <a:picLocks noChangeAspect="1"/>
                    </pic:cNvPicPr>
                  </pic:nvPicPr>
                  <pic:blipFill>
                    <a:blip r:embed="rId12"/>
                    <a:stretch>
                      <a:fillRect/>
                    </a:stretch>
                  </pic:blipFill>
                  <pic:spPr>
                    <a:xfrm>
                      <a:off x="0" y="0"/>
                      <a:ext cx="3582304" cy="4032537"/>
                    </a:xfrm>
                    <a:prstGeom prst="rect">
                      <a:avLst/>
                    </a:prstGeom>
                  </pic:spPr>
                </pic:pic>
              </a:graphicData>
            </a:graphic>
          </wp:inline>
        </w:drawing>
      </w:r>
    </w:p>
    <w:p w14:paraId="3442A3C8" w14:textId="77777777" w:rsidR="0074013E" w:rsidRDefault="0074013E" w:rsidP="0074013E">
      <w:pPr>
        <w:keepNext/>
      </w:pPr>
      <w:r>
        <w:rPr>
          <w:b/>
        </w:rPr>
        <w:tab/>
      </w:r>
    </w:p>
    <w:p w14:paraId="7B920A17" w14:textId="506157E9" w:rsidR="007D52F9" w:rsidRPr="0073010F" w:rsidRDefault="0074013E" w:rsidP="00092E01">
      <w:pPr>
        <w:pStyle w:val="Caption"/>
        <w:jc w:val="both"/>
      </w:pPr>
      <w:bookmarkStart w:id="63" w:name="_Ref189488509"/>
      <w:r>
        <w:t xml:space="preserve">Figure </w:t>
      </w:r>
      <w:r w:rsidR="00BD1E50">
        <w:fldChar w:fldCharType="begin"/>
      </w:r>
      <w:r w:rsidR="00BD1E50">
        <w:instrText xml:space="preserve"> SEQ Figure \* ARABIC </w:instrText>
      </w:r>
      <w:r w:rsidR="00BD1E50">
        <w:fldChar w:fldCharType="separate"/>
      </w:r>
      <w:r w:rsidR="00496062">
        <w:rPr>
          <w:noProof/>
        </w:rPr>
        <w:t>4</w:t>
      </w:r>
      <w:r w:rsidR="00BD1E50">
        <w:rPr>
          <w:noProof/>
        </w:rPr>
        <w:fldChar w:fldCharType="end"/>
      </w:r>
      <w:bookmarkEnd w:id="63"/>
      <w:r>
        <w:t xml:space="preserve">.Overview of FIR system formic acid laser </w:t>
      </w:r>
      <w:r w:rsidR="00C508B8">
        <w:t>(a) schematic layout of FIR laser system. (b) Real picture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FBBCBF7" w:rsidR="007B2B04" w:rsidRDefault="007B2B04" w:rsidP="00092E01">
      <w:r w:rsidRPr="007B2B04">
        <w:t xml:space="preserve">As shown in </w:t>
      </w:r>
      <w:r w:rsidR="00092E01">
        <w:t>fig.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092E01">
        <w:t>fig.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3"/>
                    <a:stretch>
                      <a:fillRect/>
                    </a:stretch>
                  </pic:blipFill>
                  <pic:spPr>
                    <a:xfrm>
                      <a:off x="0" y="0"/>
                      <a:ext cx="5943600" cy="1816735"/>
                    </a:xfrm>
                    <a:prstGeom prst="rect">
                      <a:avLst/>
                    </a:prstGeom>
                  </pic:spPr>
                </pic:pic>
              </a:graphicData>
            </a:graphic>
          </wp:inline>
        </w:drawing>
      </w:r>
    </w:p>
    <w:p w14:paraId="6DAFD59E" w14:textId="5ABF5D85" w:rsidR="000E7BDE" w:rsidRDefault="00F64214" w:rsidP="00F64214">
      <w:pPr>
        <w:pStyle w:val="Caption"/>
      </w:pPr>
      <w:bookmarkStart w:id="64" w:name="_Ref189488817"/>
      <w:r>
        <w:t xml:space="preserve">Figure </w:t>
      </w:r>
      <w:r w:rsidR="00BD1E50">
        <w:fldChar w:fldCharType="begin"/>
      </w:r>
      <w:r w:rsidR="00BD1E50">
        <w:instrText xml:space="preserve"> SEQ Figure \* ARABIC </w:instrText>
      </w:r>
      <w:r w:rsidR="00BD1E50">
        <w:fldChar w:fldCharType="separate"/>
      </w:r>
      <w:r w:rsidR="00496062">
        <w:rPr>
          <w:noProof/>
        </w:rPr>
        <w:t>5</w:t>
      </w:r>
      <w:r w:rsidR="00BD1E50">
        <w:rPr>
          <w:noProof/>
        </w:rPr>
        <w:fldChar w:fldCharType="end"/>
      </w:r>
      <w:bookmarkEnd w:id="64"/>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2472085B" w:rsidR="00E539FB" w:rsidRDefault="00407EAC" w:rsidP="00E539FB">
      <w:r>
        <w:t>The system alignment is</w:t>
      </w:r>
      <w:r w:rsidR="005B3B8E">
        <w:t xml:space="preserve"> </w:t>
      </w:r>
      <w:r>
        <w:t xml:space="preserve">setup as shown in </w:t>
      </w:r>
      <w:r w:rsidR="00092E01">
        <w:t>fig.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w:t>
      </w:r>
      <w:proofErr w:type="spellStart"/>
      <w:r w:rsidR="00E539FB">
        <w:t>HeNe</w:t>
      </w:r>
      <w:proofErr w:type="spellEnd"/>
      <w:r w:rsidR="00E539FB">
        <w:t xml:space="preserve"> laser is used to align the CO₂ laser with the FIR laser system. The </w:t>
      </w:r>
      <w:proofErr w:type="spellStart"/>
      <w:r w:rsidR="00E539FB">
        <w:t>HeNe</w:t>
      </w:r>
      <w:proofErr w:type="spellEnd"/>
      <w:r w:rsidR="00E539FB">
        <w:t xml:space="preserv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w:t>
      </w:r>
      <w:proofErr w:type="spellStart"/>
      <w:r w:rsidR="00E539FB">
        <w:t>HeNe</w:t>
      </w:r>
      <w:proofErr w:type="spellEnd"/>
      <w:r w:rsidR="00E539FB">
        <w:t xml:space="preserve"> laser is finely adjusted to ensure that the beam passes through the center of both the input and output windows.</w:t>
      </w:r>
    </w:p>
    <w:p w14:paraId="7E91FAC3" w14:textId="19271DD1" w:rsidR="00A41483" w:rsidRDefault="00B30B96" w:rsidP="00E539FB">
      <w:r w:rsidRPr="00A41483">
        <w:rPr>
          <w:noProof/>
        </w:rPr>
        <w:lastRenderedPageBreak/>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006D2048" w:rsidR="0099480D" w:rsidRDefault="0099480D" w:rsidP="00FF23FA">
                            <w:pPr>
                              <w:pStyle w:val="Caption"/>
                              <w:ind w:firstLine="0"/>
                              <w:rPr>
                                <w:noProof/>
                              </w:rPr>
                            </w:pPr>
                            <w:bookmarkStart w:id="65" w:name="_Ref189693412"/>
                            <w:r>
                              <w:t xml:space="preserve">Figure </w:t>
                            </w:r>
                            <w:r w:rsidR="00BD1E50">
                              <w:fldChar w:fldCharType="begin"/>
                            </w:r>
                            <w:r w:rsidR="00BD1E50">
                              <w:instrText xml:space="preserve"> SEQ Figure \* ARABIC </w:instrText>
                            </w:r>
                            <w:r w:rsidR="00BD1E50">
                              <w:fldChar w:fldCharType="separate"/>
                            </w:r>
                            <w:r w:rsidR="00496062">
                              <w:rPr>
                                <w:noProof/>
                              </w:rPr>
                              <w:t>6</w:t>
                            </w:r>
                            <w:r w:rsidR="00BD1E50">
                              <w:rPr>
                                <w:noProof/>
                              </w:rPr>
                              <w:fldChar w:fldCharType="end"/>
                            </w:r>
                            <w:bookmarkEnd w:id="65"/>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006D2048" w:rsidR="0099480D" w:rsidRDefault="0099480D" w:rsidP="00FF23FA">
                      <w:pPr>
                        <w:pStyle w:val="Caption"/>
                        <w:ind w:firstLine="0"/>
                        <w:rPr>
                          <w:noProof/>
                        </w:rPr>
                      </w:pPr>
                      <w:bookmarkStart w:id="67" w:name="_Ref189693412"/>
                      <w:r>
                        <w:t xml:space="preserve">Figure </w:t>
                      </w:r>
                      <w:fldSimple w:instr=" SEQ Figure \* ARABIC ">
                        <w:r w:rsidR="00496062">
                          <w:rPr>
                            <w:noProof/>
                          </w:rPr>
                          <w:t>6</w:t>
                        </w:r>
                      </w:fldSimple>
                      <w:bookmarkEnd w:id="67"/>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w:t>
      </w:r>
      <w:proofErr w:type="spellStart"/>
      <w:r w:rsidR="00A52F92">
        <w:t>HeNe</w:t>
      </w:r>
      <w:proofErr w:type="spellEnd"/>
      <w:r w:rsidR="00A52F92">
        <w:t xml:space="preserve"> to adjust the elevation of the </w:t>
      </w:r>
      <w:r w:rsidR="00A52F92" w:rsidRPr="00B30B96">
        <w:t>CO₂ laser</w:t>
      </w:r>
      <w:r w:rsidR="00A52F92">
        <w:t xml:space="preserve">. With the lights in the lab off, it is possible to observe reflections of the </w:t>
      </w:r>
      <w:proofErr w:type="spellStart"/>
      <w:r w:rsidR="00A52F92">
        <w:t>HeNe</w:t>
      </w:r>
      <w:proofErr w:type="spellEnd"/>
      <w:r w:rsidR="00A52F92">
        <w:t xml:space="preserve"> laser on the </w:t>
      </w:r>
      <w:r w:rsidR="00A52F92" w:rsidRPr="00B30B96">
        <w:t>CO₂ laser</w:t>
      </w:r>
      <w:r w:rsidR="00A52F92">
        <w:t xml:space="preserve"> waveguide, when viewing the reflection from the correct angle. The laser can then be pivoted and </w:t>
      </w:r>
      <w:proofErr w:type="spellStart"/>
      <w:r w:rsidR="00A52F92">
        <w:t>recentered</w:t>
      </w:r>
      <w:proofErr w:type="spellEnd"/>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w:t>
      </w:r>
      <w:proofErr w:type="spellStart"/>
      <w:r w:rsidR="00A52F92">
        <w:t>HeNe</w:t>
      </w:r>
      <w:proofErr w:type="spellEnd"/>
      <w:r w:rsidR="00A52F92">
        <w:t xml:space="preserve"> can be observed on the grating</w:t>
      </w:r>
      <w:r w:rsidR="004E20B2">
        <w:t>. With</w:t>
      </w:r>
      <w:r w:rsidRPr="00B30B96">
        <w:t xml:space="preserve"> the FIR system and the CO₂ system aligned using a </w:t>
      </w:r>
      <w:proofErr w:type="spellStart"/>
      <w:r w:rsidRPr="00B30B96">
        <w:t>HeNe</w:t>
      </w:r>
      <w:proofErr w:type="spellEnd"/>
      <w:r w:rsidRPr="00B30B96">
        <w:t xml:space="preserv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5"/>
                    <a:stretch>
                      <a:fillRect/>
                    </a:stretch>
                  </pic:blipFill>
                  <pic:spPr>
                    <a:xfrm>
                      <a:off x="0" y="0"/>
                      <a:ext cx="5943600" cy="1798320"/>
                    </a:xfrm>
                    <a:prstGeom prst="rect">
                      <a:avLst/>
                    </a:prstGeom>
                  </pic:spPr>
                </pic:pic>
              </a:graphicData>
            </a:graphic>
          </wp:inline>
        </w:drawing>
      </w:r>
    </w:p>
    <w:p w14:paraId="6BE1E188" w14:textId="31B5B5EA" w:rsidR="007776E6" w:rsidRDefault="007776E6" w:rsidP="007776E6">
      <w:pPr>
        <w:pStyle w:val="Caption"/>
      </w:pPr>
      <w:r>
        <w:t xml:space="preserve">Figure </w:t>
      </w:r>
      <w:r w:rsidR="00BD1E50">
        <w:fldChar w:fldCharType="begin"/>
      </w:r>
      <w:r w:rsidR="00BD1E50">
        <w:instrText xml:space="preserve"> SEQ Figure \* ARABIC </w:instrText>
      </w:r>
      <w:r w:rsidR="00BD1E50">
        <w:fldChar w:fldCharType="separate"/>
      </w:r>
      <w:r w:rsidR="00496062">
        <w:rPr>
          <w:noProof/>
        </w:rPr>
        <w:t>7</w:t>
      </w:r>
      <w:r w:rsidR="00BD1E50">
        <w:rPr>
          <w:noProof/>
        </w:rPr>
        <w:fldChar w:fldCharType="end"/>
      </w:r>
      <w:r>
        <w:t>.CO2 laser alignment benchmark</w:t>
      </w:r>
    </w:p>
    <w:p w14:paraId="53960D73" w14:textId="77777777" w:rsidR="007776E6" w:rsidRDefault="007776E6" w:rsidP="007776E6">
      <w:pPr>
        <w:keepNext/>
        <w:jc w:val="center"/>
      </w:pPr>
      <w:r w:rsidRPr="007776E6">
        <w:rPr>
          <w:noProof/>
        </w:rPr>
        <w:lastRenderedPageBreak/>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1C7E2BBE" w:rsidR="007776E6" w:rsidRPr="007776E6" w:rsidRDefault="007776E6" w:rsidP="00C42107">
      <w:pPr>
        <w:pStyle w:val="Caption"/>
      </w:pPr>
      <w:bookmarkStart w:id="66" w:name="_Ref190033396"/>
      <w:r>
        <w:t xml:space="preserve">Figure </w:t>
      </w:r>
      <w:r w:rsidR="00BD1E50">
        <w:fldChar w:fldCharType="begin"/>
      </w:r>
      <w:r w:rsidR="00BD1E50">
        <w:instrText xml:space="preserve"> SEQ Figure \* ARABIC </w:instrText>
      </w:r>
      <w:r w:rsidR="00BD1E50">
        <w:fldChar w:fldCharType="separate"/>
      </w:r>
      <w:r w:rsidR="00496062">
        <w:rPr>
          <w:noProof/>
        </w:rPr>
        <w:t>8</w:t>
      </w:r>
      <w:r w:rsidR="00BD1E50">
        <w:rPr>
          <w:noProof/>
        </w:rPr>
        <w:fldChar w:fldCharType="end"/>
      </w:r>
      <w:bookmarkEnd w:id="66"/>
      <w:r>
        <w:t>.The imaging of the CO2 laser beam profile</w:t>
      </w:r>
    </w:p>
    <w:p w14:paraId="08B8C824" w14:textId="494C887C" w:rsidR="007776E6" w:rsidRDefault="007776E6" w:rsidP="007776E6">
      <w:r>
        <w:t xml:space="preserve">To verify the alignment of the CO₂ laser with the FIR system, two adjustable apertures are positioned in front of the input window and behind the output window of the FIR laser system. The center of each aperture is aligned with the axis of the </w:t>
      </w:r>
      <w:proofErr w:type="spellStart"/>
      <w:r>
        <w:t>HeNe</w:t>
      </w:r>
      <w:proofErr w:type="spellEnd"/>
      <w:r>
        <w:t xml:space="preserv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t xml:space="preserve">The alignment procedure is as follows: first, the apertures are fully opened, and the CO₂ laser is turned on to check whether the beam profile aligns with the </w:t>
      </w:r>
      <w:proofErr w:type="spellStart"/>
      <w:r>
        <w:t>HeNe</w:t>
      </w:r>
      <w:proofErr w:type="spellEnd"/>
      <w:r>
        <w:t xml:space="preserv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lastRenderedPageBreak/>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7"/>
                    <a:stretch>
                      <a:fillRect/>
                    </a:stretch>
                  </pic:blipFill>
                  <pic:spPr>
                    <a:xfrm>
                      <a:off x="0" y="0"/>
                      <a:ext cx="4096383" cy="2731798"/>
                    </a:xfrm>
                    <a:prstGeom prst="rect">
                      <a:avLst/>
                    </a:prstGeom>
                  </pic:spPr>
                </pic:pic>
              </a:graphicData>
            </a:graphic>
          </wp:inline>
        </w:drawing>
      </w:r>
    </w:p>
    <w:p w14:paraId="7CA367EB" w14:textId="29680496" w:rsidR="00AB2C7D" w:rsidRDefault="00AB2C7D" w:rsidP="00AB2C7D">
      <w:pPr>
        <w:pStyle w:val="Caption"/>
      </w:pPr>
      <w:bookmarkStart w:id="67" w:name="_Ref190033581"/>
      <w:r>
        <w:t xml:space="preserve">Figure </w:t>
      </w:r>
      <w:r w:rsidR="00BD1E50">
        <w:fldChar w:fldCharType="begin"/>
      </w:r>
      <w:r w:rsidR="00BD1E50">
        <w:instrText xml:space="preserve"> SEQ Figure \* ARABIC </w:instrText>
      </w:r>
      <w:r w:rsidR="00BD1E50">
        <w:fldChar w:fldCharType="separate"/>
      </w:r>
      <w:r w:rsidR="00496062">
        <w:rPr>
          <w:noProof/>
        </w:rPr>
        <w:t>9</w:t>
      </w:r>
      <w:r w:rsidR="00BD1E50">
        <w:rPr>
          <w:noProof/>
        </w:rPr>
        <w:fldChar w:fldCharType="end"/>
      </w:r>
      <w:bookmarkEnd w:id="67"/>
      <w:r>
        <w:t>.(a) FIR laser system alignment setup. (b) diffraction pattern</w:t>
      </w:r>
      <w:r w:rsidR="0080210B">
        <w:t xml:space="preserve"> on imaging plane </w:t>
      </w:r>
      <w:del w:id="68" w:author="Jon Dannenberg" w:date="2025-02-14T15:01:00Z">
        <w:r w:rsidDel="004E20B2">
          <w:delText xml:space="preserve"> </w:delText>
        </w:r>
      </w:del>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w:t>
      </w:r>
      <w:proofErr w:type="spellStart"/>
      <w:r>
        <w:t>HeNe</w:t>
      </w:r>
      <w:proofErr w:type="spellEnd"/>
      <w:r>
        <w:t xml:space="preserv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 xml:space="preserve">(a), an imaging plane with a small aperture is positioned in front of the </w:t>
      </w:r>
      <w:proofErr w:type="spellStart"/>
      <w:r>
        <w:t>HeNe</w:t>
      </w:r>
      <w:proofErr w:type="spellEnd"/>
      <w:r>
        <w:t xml:space="preserv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 xml:space="preserve">The alignment procedure begins with the installation of the rear mirror, which contains a central aperture to transmit the CO₂ laser. The rear mirror is carefully positioned so that its center coincides with the </w:t>
      </w:r>
      <w:proofErr w:type="spellStart"/>
      <w:r>
        <w:t>HeNe</w:t>
      </w:r>
      <w:proofErr w:type="spellEnd"/>
      <w:r>
        <w:t xml:space="preserve"> laser beam. As the diameter of the </w:t>
      </w:r>
      <w:proofErr w:type="spellStart"/>
      <w:r>
        <w:t>HeNe</w:t>
      </w:r>
      <w:proofErr w:type="spellEnd"/>
      <w:r>
        <w:t xml:space="preserv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w:t>
      </w:r>
      <w:proofErr w:type="spellStart"/>
      <w:r>
        <w:t>HeNe</w:t>
      </w:r>
      <w:proofErr w:type="spellEnd"/>
      <w:r>
        <w:t xml:space="preserv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BAE28D6" w:rsidR="00AA0068" w:rsidRDefault="00A36382" w:rsidP="00A36382">
      <w:pPr>
        <w:pStyle w:val="Caption"/>
        <w:jc w:val="center"/>
      </w:pPr>
      <w:bookmarkStart w:id="69"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8"/>
                    <a:stretch>
                      <a:fillRect/>
                    </a:stretch>
                  </pic:blipFill>
                  <pic:spPr>
                    <a:xfrm>
                      <a:off x="0" y="0"/>
                      <a:ext cx="5943600" cy="2792730"/>
                    </a:xfrm>
                    <a:prstGeom prst="rect">
                      <a:avLst/>
                    </a:prstGeom>
                  </pic:spPr>
                </pic:pic>
              </a:graphicData>
            </a:graphic>
          </wp:inline>
        </w:drawing>
      </w:r>
      <w:r w:rsidR="00AA0068">
        <w:t xml:space="preserve">Figure </w:t>
      </w:r>
      <w:r w:rsidR="00BD1E50">
        <w:fldChar w:fldCharType="begin"/>
      </w:r>
      <w:r w:rsidR="00BD1E50">
        <w:instrText xml:space="preserve"> SEQ Figure \* ARABIC </w:instrText>
      </w:r>
      <w:r w:rsidR="00BD1E50">
        <w:fldChar w:fldCharType="separate"/>
      </w:r>
      <w:r w:rsidR="00496062">
        <w:rPr>
          <w:noProof/>
        </w:rPr>
        <w:t>10</w:t>
      </w:r>
      <w:r w:rsidR="00BD1E50">
        <w:rPr>
          <w:noProof/>
        </w:rPr>
        <w:fldChar w:fldCharType="end"/>
      </w:r>
      <w:bookmarkEnd w:id="69"/>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9"/>
                    <a:stretch>
                      <a:fillRect/>
                    </a:stretch>
                  </pic:blipFill>
                  <pic:spPr>
                    <a:xfrm>
                      <a:off x="0" y="0"/>
                      <a:ext cx="2181925" cy="3206481"/>
                    </a:xfrm>
                    <a:prstGeom prst="rect">
                      <a:avLst/>
                    </a:prstGeom>
                  </pic:spPr>
                </pic:pic>
              </a:graphicData>
            </a:graphic>
          </wp:inline>
        </w:drawing>
      </w:r>
    </w:p>
    <w:p w14:paraId="406B1192" w14:textId="33C4F889" w:rsidR="002B3EC9" w:rsidRDefault="00451443" w:rsidP="00FF23FA">
      <w:pPr>
        <w:pStyle w:val="Caption"/>
      </w:pPr>
      <w:bookmarkStart w:id="70" w:name="_Ref189947314"/>
      <w:r>
        <w:t xml:space="preserve">Figure </w:t>
      </w:r>
      <w:r w:rsidR="00BD1E50">
        <w:fldChar w:fldCharType="begin"/>
      </w:r>
      <w:r w:rsidR="00BD1E50">
        <w:instrText xml:space="preserve"> SEQ Figure \* ARABIC </w:instrText>
      </w:r>
      <w:r w:rsidR="00BD1E50">
        <w:fldChar w:fldCharType="separate"/>
      </w:r>
      <w:r w:rsidR="00496062">
        <w:rPr>
          <w:noProof/>
        </w:rPr>
        <w:t>11</w:t>
      </w:r>
      <w:r w:rsidR="00BD1E50">
        <w:rPr>
          <w:noProof/>
        </w:rPr>
        <w:fldChar w:fldCharType="end"/>
      </w:r>
      <w:bookmarkEnd w:id="70"/>
      <w:r>
        <w:t>.FIR output intensity with cavity shift</w:t>
      </w:r>
      <w:r w:rsidR="001B75A7">
        <w:t xml:space="preserve"> measured under Formic acid gas pressure around 1</w:t>
      </w:r>
      <w:r w:rsidR="00CE0AC0">
        <w:t>50</w:t>
      </w:r>
      <w:r w:rsidR="001B75A7">
        <w:t xml:space="preserve"> </w:t>
      </w:r>
      <w:proofErr w:type="spellStart"/>
      <w:r w:rsidR="001B75A7">
        <w:t>mTorr</w:t>
      </w:r>
      <w:proofErr w:type="spellEnd"/>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20"/>
                    <a:stretch>
                      <a:fillRect/>
                    </a:stretch>
                  </pic:blipFill>
                  <pic:spPr>
                    <a:xfrm>
                      <a:off x="0" y="0"/>
                      <a:ext cx="5943600" cy="1810385"/>
                    </a:xfrm>
                    <a:prstGeom prst="rect">
                      <a:avLst/>
                    </a:prstGeom>
                  </pic:spPr>
                </pic:pic>
              </a:graphicData>
            </a:graphic>
          </wp:inline>
        </w:drawing>
      </w:r>
    </w:p>
    <w:p w14:paraId="408E7F60" w14:textId="13B8999B" w:rsidR="0080210B" w:rsidRDefault="00CE0AC0" w:rsidP="00CE0AC0">
      <w:pPr>
        <w:pStyle w:val="Caption"/>
      </w:pPr>
      <w:r>
        <w:t xml:space="preserve">Figure </w:t>
      </w:r>
      <w:r w:rsidR="00BD1E50">
        <w:fldChar w:fldCharType="begin"/>
      </w:r>
      <w:r w:rsidR="00BD1E50">
        <w:instrText xml:space="preserve"> SEQ Figure \* ARABIC </w:instrText>
      </w:r>
      <w:r w:rsidR="00BD1E50">
        <w:fldChar w:fldCharType="separate"/>
      </w:r>
      <w:r w:rsidR="00496062">
        <w:rPr>
          <w:noProof/>
        </w:rPr>
        <w:t>12</w:t>
      </w:r>
      <w:r w:rsidR="00BD1E50">
        <w:rPr>
          <w:noProof/>
        </w:rPr>
        <w:fldChar w:fldCharType="end"/>
      </w:r>
      <w:r>
        <w:t xml:space="preserve">. </w:t>
      </w:r>
      <w:r w:rsidRPr="00CE0AC0">
        <w:t>FIR intensity structure with cavity shift at two different times.</w:t>
      </w:r>
    </w:p>
    <w:p w14:paraId="35B958D2" w14:textId="24757A0A" w:rsidR="00976287" w:rsidRDefault="00976287">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r w:rsidR="00972E01">
        <w:t>rresponds</w:t>
      </w:r>
      <w:r w:rsidR="00A661C1">
        <w:t xml:space="preserve"> t</w:t>
      </w:r>
      <w:r w:rsidR="00972E01">
        <w:t>o</w:t>
      </w:r>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rsidP="001D7F6E">
      <w:pPr>
        <w:ind w:firstLine="0"/>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B1470A">
      <w:pPr>
        <w:ind w:firstLine="0"/>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xml:space="preserve">, once the pressure exceeds 190 </w:t>
      </w:r>
      <w:proofErr w:type="spellStart"/>
      <w:r>
        <w:t>mTorr</w:t>
      </w:r>
      <w:proofErr w:type="spellEnd"/>
      <w:r>
        <w:t xml:space="preserve">, the fluctuation becomes significantly smaller. However, as the pressure increases, the maximum intensity also decreases. To balance intensity and fluctuation, we choose P around 221 </w:t>
      </w:r>
      <w:proofErr w:type="spellStart"/>
      <w:r>
        <w:t>mTorr</w:t>
      </w:r>
      <w:proofErr w:type="spellEnd"/>
      <w:r>
        <w:t xml:space="preserve">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1"/>
                    <a:stretch>
                      <a:fillRect/>
                    </a:stretch>
                  </pic:blipFill>
                  <pic:spPr>
                    <a:xfrm>
                      <a:off x="0" y="0"/>
                      <a:ext cx="3194581" cy="2530059"/>
                    </a:xfrm>
                    <a:prstGeom prst="rect">
                      <a:avLst/>
                    </a:prstGeom>
                  </pic:spPr>
                </pic:pic>
              </a:graphicData>
            </a:graphic>
          </wp:inline>
        </w:drawing>
      </w:r>
    </w:p>
    <w:p w14:paraId="3CE5EA1B" w14:textId="7EFD5B4B" w:rsidR="00443BD7" w:rsidRDefault="00443BD7" w:rsidP="00443BD7">
      <w:pPr>
        <w:pStyle w:val="Caption"/>
        <w:jc w:val="center"/>
      </w:pPr>
      <w:bookmarkStart w:id="71" w:name="_Ref189872386"/>
      <w:r>
        <w:t xml:space="preserve">Figure </w:t>
      </w:r>
      <w:r w:rsidR="00BD1E50">
        <w:fldChar w:fldCharType="begin"/>
      </w:r>
      <w:r w:rsidR="00BD1E50">
        <w:instrText xml:space="preserve"> SEQ Figure \* ARABIC </w:instrText>
      </w:r>
      <w:r w:rsidR="00BD1E50">
        <w:fldChar w:fldCharType="separate"/>
      </w:r>
      <w:r w:rsidR="00496062">
        <w:rPr>
          <w:noProof/>
        </w:rPr>
        <w:t>13</w:t>
      </w:r>
      <w:r w:rsidR="00BD1E50">
        <w:rPr>
          <w:noProof/>
        </w:rPr>
        <w:fldChar w:fldCharType="end"/>
      </w:r>
      <w:bookmarkEnd w:id="71"/>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040BDDF4"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50 </w:t>
      </w:r>
      <w:proofErr w:type="spellStart"/>
      <w:r w:rsidR="00475B3F">
        <w:t>mW</w:t>
      </w:r>
      <w:proofErr w:type="spellEnd"/>
      <w:r w:rsidR="00475B3F">
        <w:t>,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25D4AEF0"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FF23FA">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22"/>
                    <a:stretch>
                      <a:fillRect/>
                    </a:stretch>
                  </pic:blipFill>
                  <pic:spPr>
                    <a:xfrm>
                      <a:off x="0" y="0"/>
                      <a:ext cx="3495458" cy="2225264"/>
                    </a:xfrm>
                    <a:prstGeom prst="rect">
                      <a:avLst/>
                    </a:prstGeom>
                  </pic:spPr>
                </pic:pic>
              </a:graphicData>
            </a:graphic>
          </wp:inline>
        </w:drawing>
      </w:r>
    </w:p>
    <w:p w14:paraId="021754C5" w14:textId="74701F59" w:rsidR="001D47BE" w:rsidRDefault="00364891" w:rsidP="001D47BE">
      <w:pPr>
        <w:pStyle w:val="Caption"/>
        <w:jc w:val="center"/>
      </w:pPr>
      <w:bookmarkStart w:id="72" w:name="_Ref189955793"/>
      <w:r>
        <w:t xml:space="preserve">Figure </w:t>
      </w:r>
      <w:r w:rsidR="00BD1E50">
        <w:fldChar w:fldCharType="begin"/>
      </w:r>
      <w:r w:rsidR="00BD1E50">
        <w:instrText xml:space="preserve"> SEQ Figure \* ARABIC </w:instrText>
      </w:r>
      <w:r w:rsidR="00BD1E50">
        <w:fldChar w:fldCharType="separate"/>
      </w:r>
      <w:r w:rsidR="00496062">
        <w:rPr>
          <w:noProof/>
        </w:rPr>
        <w:t>14</w:t>
      </w:r>
      <w:r w:rsidR="00BD1E50">
        <w:rPr>
          <w:noProof/>
        </w:rPr>
        <w:fldChar w:fldCharType="end"/>
      </w:r>
      <w:bookmarkEnd w:id="72"/>
      <w:r>
        <w:t>. Beam profile measurement setup</w:t>
      </w:r>
    </w:p>
    <w:p w14:paraId="541BBD6A" w14:textId="430662F3" w:rsidR="001D47BE" w:rsidRDefault="006A51F9" w:rsidP="001D47BE">
      <w:r>
        <w:t xml:space="preserve">The beam profile appears as shown in </w:t>
      </w:r>
      <w:r w:rsidR="00FF23FA">
        <w:t>f</w:t>
      </w:r>
      <w:r>
        <w:t>ig.</w:t>
      </w:r>
      <w:r>
        <w:fldChar w:fldCharType="begin"/>
      </w:r>
      <w:r>
        <w:instrText xml:space="preserve"> REF _Ref189957482 \h\#"0" </w:instrText>
      </w:r>
      <w:r>
        <w:fldChar w:fldCharType="separate"/>
      </w:r>
      <w:r w:rsidR="00C42107">
        <w:t>15</w:t>
      </w:r>
      <w:r>
        <w:fldChar w:fldCharType="end"/>
      </w:r>
      <w:r>
        <w:t xml:space="preserve"> when all mirrors are well aligned. However, it is highly sensitive to the metallic mesh angle—even a deviation of 0.1° can result in a completely different beam profile, as demonstrated in Fig. </w:t>
      </w:r>
      <w:r>
        <w:fldChar w:fldCharType="begin"/>
      </w:r>
      <w:r>
        <w:instrText xml:space="preserve"> REF _Ref189957854 \h\#"0" </w:instrText>
      </w:r>
      <w:r>
        <w:fldChar w:fldCharType="separate"/>
      </w:r>
      <w:r w:rsidR="00C42107">
        <w:t>16</w:t>
      </w:r>
      <w:r>
        <w:fldChar w:fldCharType="end"/>
      </w:r>
      <w:r>
        <w:t xml:space="preserve"> and </w:t>
      </w:r>
      <w:r>
        <w:fldChar w:fldCharType="begin"/>
      </w:r>
      <w:r>
        <w:instrText xml:space="preserve"> REF _Ref189957857 \h\#"0" </w:instrText>
      </w:r>
      <w:r>
        <w:fldChar w:fldCharType="separate"/>
      </w:r>
      <w:r w:rsidR="00C42107">
        <w:t>17</w:t>
      </w:r>
      <w:r>
        <w:fldChar w:fldCharType="end"/>
      </w:r>
      <w:r>
        <w:t xml:space="preserve"> .</w:t>
      </w:r>
      <w:r w:rsidRPr="006A51F9">
        <w:t xml:space="preserve"> </w:t>
      </w:r>
      <w:r>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t>. The most practical solution is to position the mesh outside the vacuum chamber,</w:t>
      </w:r>
      <w:r w:rsidR="00475B3F">
        <w:t xml:space="preserve"> </w:t>
      </w:r>
      <w:r>
        <w:t>which could make laser alignment much easier.</w:t>
      </w:r>
      <w:r w:rsidRPr="006A51F9">
        <w:t xml:space="preserve"> </w:t>
      </w:r>
    </w:p>
    <w:p w14:paraId="473E8006" w14:textId="77777777" w:rsidR="00C50B91" w:rsidRDefault="00C50B91" w:rsidP="00C50B91">
      <w:pPr>
        <w:keepNext/>
        <w:jc w:val="center"/>
      </w:pPr>
      <w:r w:rsidRPr="00C50B91">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5821" cy="2711866"/>
                    </a:xfrm>
                    <a:prstGeom prst="rect">
                      <a:avLst/>
                    </a:prstGeom>
                  </pic:spPr>
                </pic:pic>
              </a:graphicData>
            </a:graphic>
          </wp:inline>
        </w:drawing>
      </w:r>
    </w:p>
    <w:p w14:paraId="43C241F8" w14:textId="66041EC2" w:rsidR="00C50B91" w:rsidRDefault="00C50B91" w:rsidP="00C50B91">
      <w:pPr>
        <w:pStyle w:val="Caption"/>
        <w:jc w:val="center"/>
      </w:pPr>
      <w:bookmarkStart w:id="73" w:name="_Ref189957482"/>
      <w:r>
        <w:t xml:space="preserve">Figure </w:t>
      </w:r>
      <w:r w:rsidR="00BD1E50">
        <w:fldChar w:fldCharType="begin"/>
      </w:r>
      <w:r w:rsidR="00BD1E50">
        <w:instrText xml:space="preserve"> SEQ Figure \* ARABIC </w:instrText>
      </w:r>
      <w:r w:rsidR="00BD1E50">
        <w:fldChar w:fldCharType="separate"/>
      </w:r>
      <w:r w:rsidR="00496062">
        <w:rPr>
          <w:noProof/>
        </w:rPr>
        <w:t>15</w:t>
      </w:r>
      <w:r w:rsidR="00BD1E50">
        <w:rPr>
          <w:noProof/>
        </w:rPr>
        <w:fldChar w:fldCharType="end"/>
      </w:r>
      <w:bookmarkEnd w:id="73"/>
      <w:r>
        <w:t xml:space="preserve">.FIR beam profile </w:t>
      </w:r>
    </w:p>
    <w:p w14:paraId="0E698E21" w14:textId="77777777" w:rsidR="00C50B91" w:rsidRDefault="00C50B91" w:rsidP="001D47BE"/>
    <w:p w14:paraId="027E42F6" w14:textId="77777777" w:rsidR="00C50B91" w:rsidRDefault="00C50B91" w:rsidP="00C50B91">
      <w:pPr>
        <w:keepNext/>
      </w:pPr>
      <w:r w:rsidRPr="00CD6E83">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4"/>
                    <a:stretch>
                      <a:fillRect/>
                    </a:stretch>
                  </pic:blipFill>
                  <pic:spPr>
                    <a:xfrm>
                      <a:off x="0" y="0"/>
                      <a:ext cx="5943600" cy="2733592"/>
                    </a:xfrm>
                    <a:prstGeom prst="rect">
                      <a:avLst/>
                    </a:prstGeom>
                  </pic:spPr>
                </pic:pic>
              </a:graphicData>
            </a:graphic>
          </wp:inline>
        </w:drawing>
      </w:r>
    </w:p>
    <w:p w14:paraId="40DB88F8" w14:textId="141D1990" w:rsidR="00C50B91" w:rsidRDefault="00C50B91" w:rsidP="00C50B91">
      <w:pPr>
        <w:pStyle w:val="Caption"/>
      </w:pPr>
      <w:bookmarkStart w:id="74" w:name="_Ref189957854"/>
      <w:r>
        <w:t xml:space="preserve">Figure </w:t>
      </w:r>
      <w:r w:rsidR="00BD1E50">
        <w:fldChar w:fldCharType="begin"/>
      </w:r>
      <w:r w:rsidR="00BD1E50">
        <w:instrText xml:space="preserve"> SEQ Figure \* ARABIC </w:instrText>
      </w:r>
      <w:r w:rsidR="00BD1E50">
        <w:fldChar w:fldCharType="separate"/>
      </w:r>
      <w:r w:rsidR="00496062">
        <w:rPr>
          <w:noProof/>
        </w:rPr>
        <w:t>16</w:t>
      </w:r>
      <w:r w:rsidR="00BD1E50">
        <w:rPr>
          <w:noProof/>
        </w:rPr>
        <w:fldChar w:fldCharType="end"/>
      </w:r>
      <w:bookmarkEnd w:id="74"/>
      <w:r>
        <w:t>.</w:t>
      </w:r>
      <w:r w:rsidRPr="00157329">
        <w:t xml:space="preserve">Beam profile for zero-order diffraction pattern at Upper, </w:t>
      </w:r>
      <w:r>
        <w:t xml:space="preserve">near </w:t>
      </w:r>
      <w:r w:rsidRPr="00157329">
        <w:t>center and below of the center</w:t>
      </w:r>
      <w:r w:rsidR="006A51F9">
        <w:t>.</w:t>
      </w:r>
    </w:p>
    <w:p w14:paraId="41227560" w14:textId="77777777" w:rsidR="00C50B91" w:rsidRDefault="00C50B91" w:rsidP="00C50B91">
      <w:pPr>
        <w:keepNext/>
      </w:pPr>
      <w:r>
        <w:rPr>
          <w:noProof/>
        </w:rPr>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14:paraId="61FDC834" w14:textId="00CCEA43" w:rsidR="00C50B91" w:rsidRDefault="00C50B91" w:rsidP="00C50B91">
      <w:pPr>
        <w:pStyle w:val="Caption"/>
      </w:pPr>
      <w:bookmarkStart w:id="75" w:name="_Ref189957857"/>
      <w:r>
        <w:t xml:space="preserve">Figure </w:t>
      </w:r>
      <w:r w:rsidR="00BD1E50">
        <w:fldChar w:fldCharType="begin"/>
      </w:r>
      <w:r w:rsidR="00BD1E50">
        <w:instrText xml:space="preserve"> SEQ Figure \* ARABIC </w:instrText>
      </w:r>
      <w:r w:rsidR="00BD1E50">
        <w:fldChar w:fldCharType="separate"/>
      </w:r>
      <w:r w:rsidR="00496062">
        <w:rPr>
          <w:noProof/>
        </w:rPr>
        <w:t>17</w:t>
      </w:r>
      <w:r w:rsidR="00BD1E50">
        <w:rPr>
          <w:noProof/>
        </w:rPr>
        <w:fldChar w:fldCharType="end"/>
      </w:r>
      <w:bookmarkEnd w:id="75"/>
      <w:r>
        <w:t xml:space="preserve"> </w:t>
      </w:r>
      <w:r w:rsidRPr="00C50B91">
        <w:t>Beam profile for zero-order diffraction pattern at left, center and right of the center</w:t>
      </w:r>
    </w:p>
    <w:p w14:paraId="24B15FD9" w14:textId="43B6C772" w:rsidR="00DF4151" w:rsidRDefault="00DF4151" w:rsidP="00DF4151"/>
    <w:p w14:paraId="560E426B" w14:textId="24E890DC" w:rsidR="00DF4151" w:rsidDel="00BD1E50" w:rsidRDefault="00DF4151" w:rsidP="001D7F6E">
      <w:pPr>
        <w:ind w:firstLine="0"/>
        <w:rPr>
          <w:del w:id="76" w:author="mmwave" w:date="2025-03-08T16:50:00Z"/>
          <w:b/>
        </w:rPr>
      </w:pPr>
      <w:del w:id="77" w:author="mmwave" w:date="2025-03-08T16:50:00Z">
        <w:r w:rsidRPr="00092E01" w:rsidDel="00BD1E50">
          <w:rPr>
            <w:b/>
          </w:rPr>
          <w:delText xml:space="preserve">Upgrade the </w:delText>
        </w:r>
        <w:r w:rsidR="00092E01" w:rsidDel="00BD1E50">
          <w:rPr>
            <w:b/>
          </w:rPr>
          <w:delText xml:space="preserve">system by setting the </w:delText>
        </w:r>
        <w:r w:rsidRPr="00092E01" w:rsidDel="00BD1E50">
          <w:rPr>
            <w:b/>
          </w:rPr>
          <w:delText xml:space="preserve">mesh outside of the </w:delText>
        </w:r>
        <w:r w:rsidR="00092E01" w:rsidRPr="00092E01" w:rsidDel="00BD1E50">
          <w:rPr>
            <w:b/>
          </w:rPr>
          <w:delText>laser system</w:delText>
        </w:r>
      </w:del>
    </w:p>
    <w:p w14:paraId="737D9DE1" w14:textId="1B591EA1" w:rsidR="00092E01" w:rsidDel="00BD1E50" w:rsidRDefault="0038144B" w:rsidP="00DF4151">
      <w:pPr>
        <w:rPr>
          <w:del w:id="78" w:author="mmwave" w:date="2025-03-08T16:50:00Z"/>
        </w:rPr>
      </w:pPr>
      <w:del w:id="79" w:author="mmwave" w:date="2025-03-08T16:50:00Z">
        <w:r w:rsidDel="00BD1E50">
          <w:delText xml:space="preserve">Since the system is very sensitive to the mesh angle and adjusting the angle during operation is difficult, there is no electric control for mesh adjustment. Each time we perform the alignment, we must break the vacuum condition and open the cover to manually adjust the mesh knob. Moreover, it is not a one-time success; it requires multiple adjustments and wastes too much time recovering the vacuum </w:delText>
        </w:r>
        <w:r w:rsidDel="00BD1E50">
          <w:lastRenderedPageBreak/>
          <w:delText xml:space="preserve">condition. Consider all </w:delText>
        </w:r>
        <w:r w:rsidR="002E6C59" w:rsidDel="00BD1E50">
          <w:delText>shortages,</w:delText>
        </w:r>
        <w:r w:rsidR="00E5595D" w:rsidDel="00BD1E50">
          <w:delText xml:space="preserve"> the mesh</w:delText>
        </w:r>
        <w:r w:rsidR="004111D7" w:rsidDel="00BD1E50">
          <w:delText xml:space="preserve"> with the optical stage</w:delText>
        </w:r>
        <w:r w:rsidR="00E5595D" w:rsidDel="00BD1E50">
          <w:delText xml:space="preserve"> is set outside of the laser </w:delText>
        </w:r>
        <w:r w:rsidR="002E6C59" w:rsidDel="00BD1E50">
          <w:delText xml:space="preserve">vacuum </w:delText>
        </w:r>
        <w:r w:rsidR="00E5595D" w:rsidDel="00BD1E50">
          <w:delText>system</w:delText>
        </w:r>
        <w:r w:rsidR="004111D7" w:rsidDel="00BD1E50">
          <w:delText xml:space="preserve">, as shown in </w:delText>
        </w:r>
        <w:r w:rsidR="00A6144D" w:rsidDel="00BD1E50">
          <w:delText>fig.</w:delText>
        </w:r>
        <w:r w:rsidR="00A6144D" w:rsidDel="00BD1E50">
          <w:fldChar w:fldCharType="begin"/>
        </w:r>
        <w:r w:rsidR="00A6144D" w:rsidDel="00BD1E50">
          <w:delInstrText xml:space="preserve"> REF _Ref191165279 \h \#"0"</w:delInstrText>
        </w:r>
        <w:r w:rsidR="00A6144D" w:rsidDel="00BD1E50">
          <w:fldChar w:fldCharType="separate"/>
        </w:r>
        <w:r w:rsidR="00A6144D" w:rsidDel="00BD1E50">
          <w:delText>18</w:delText>
        </w:r>
        <w:r w:rsidR="00A6144D" w:rsidDel="00BD1E50">
          <w:fldChar w:fldCharType="end"/>
        </w:r>
        <w:r w:rsidR="00A6144D" w:rsidDel="00BD1E50">
          <w:delText>.</w:delText>
        </w:r>
      </w:del>
    </w:p>
    <w:p w14:paraId="25FAF3B2" w14:textId="57022DFA" w:rsidR="004111D7" w:rsidDel="00BD1E50" w:rsidRDefault="009B0D8C" w:rsidP="002E6C59">
      <w:pPr>
        <w:keepNext/>
        <w:jc w:val="center"/>
        <w:rPr>
          <w:del w:id="80" w:author="mmwave" w:date="2025-03-08T16:50:00Z"/>
        </w:rPr>
      </w:pPr>
      <w:del w:id="81" w:author="mmwave" w:date="2025-03-08T16:50:00Z">
        <w:r w:rsidRPr="009B0D8C" w:rsidDel="00BD1E50">
          <w:rPr>
            <w:noProof/>
          </w:rPr>
          <w:drawing>
            <wp:inline distT="0" distB="0" distL="0" distR="0" wp14:anchorId="1879755A" wp14:editId="00E082C5">
              <wp:extent cx="5111750" cy="2806001"/>
              <wp:effectExtent l="0" t="0" r="0" b="0"/>
              <wp:docPr id="2" name="Picture 1">
                <a:extLst xmlns:a="http://schemas.openxmlformats.org/drawingml/2006/main">
                  <a:ext uri="{FF2B5EF4-FFF2-40B4-BE49-F238E27FC236}">
                    <a16:creationId xmlns:a16="http://schemas.microsoft.com/office/drawing/2014/main" id="{339A01F1-AB19-4D40-9C19-0162C1AA7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A01F1-AB19-4D40-9C19-0162C1AA7319}"/>
                          </a:ext>
                        </a:extLst>
                      </pic:cNvPr>
                      <pic:cNvPicPr>
                        <a:picLocks noChangeAspect="1"/>
                      </pic:cNvPicPr>
                    </pic:nvPicPr>
                    <pic:blipFill>
                      <a:blip r:embed="rId26"/>
                      <a:stretch>
                        <a:fillRect/>
                      </a:stretch>
                    </pic:blipFill>
                    <pic:spPr>
                      <a:xfrm>
                        <a:off x="0" y="0"/>
                        <a:ext cx="5116537" cy="2808629"/>
                      </a:xfrm>
                      <a:prstGeom prst="rect">
                        <a:avLst/>
                      </a:prstGeom>
                    </pic:spPr>
                  </pic:pic>
                </a:graphicData>
              </a:graphic>
            </wp:inline>
          </w:drawing>
        </w:r>
      </w:del>
    </w:p>
    <w:p w14:paraId="0B48C39D" w14:textId="3B11CCFD" w:rsidR="004111D7" w:rsidDel="00BD1E50" w:rsidRDefault="004111D7" w:rsidP="006D57BE">
      <w:pPr>
        <w:pStyle w:val="Caption"/>
        <w:ind w:firstLine="0"/>
        <w:rPr>
          <w:del w:id="82" w:author="mmwave" w:date="2025-03-08T16:50:00Z"/>
        </w:rPr>
      </w:pPr>
      <w:bookmarkStart w:id="83" w:name="_Ref191165279"/>
      <w:del w:id="84" w:author="mmwave" w:date="2025-03-08T16:50:00Z">
        <w:r w:rsidDel="00BD1E50">
          <w:delText xml:space="preserve">Figure </w:delText>
        </w:r>
        <w:r w:rsidR="00BD1E50" w:rsidDel="00BD1E50">
          <w:fldChar w:fldCharType="begin"/>
        </w:r>
        <w:r w:rsidR="00BD1E50" w:rsidDel="00BD1E50">
          <w:delInstrText xml:space="preserve"> SEQ Figure \* ARABIC </w:delInstrText>
        </w:r>
        <w:r w:rsidR="00BD1E50" w:rsidDel="00BD1E50">
          <w:fldChar w:fldCharType="separate"/>
        </w:r>
        <w:r w:rsidR="00496062" w:rsidDel="00BD1E50">
          <w:rPr>
            <w:noProof/>
          </w:rPr>
          <w:delText>18</w:delText>
        </w:r>
        <w:r w:rsidR="00BD1E50" w:rsidDel="00BD1E50">
          <w:rPr>
            <w:noProof/>
          </w:rPr>
          <w:fldChar w:fldCharType="end"/>
        </w:r>
        <w:bookmarkEnd w:id="83"/>
        <w:r w:rsidDel="00BD1E50">
          <w:delText>.</w:delText>
        </w:r>
        <w:r w:rsidR="002E6C59" w:rsidDel="00BD1E50">
          <w:delText xml:space="preserve">(a) The schematic of new setup with </w:delText>
        </w:r>
        <w:r w:rsidR="00591E76" w:rsidDel="00BD1E50">
          <w:delText xml:space="preserve">a </w:delText>
        </w:r>
        <w:r w:rsidR="002E6C59" w:rsidDel="00BD1E50">
          <w:delText xml:space="preserve">metallic mesh and </w:delText>
        </w:r>
        <w:r w:rsidR="00591E76" w:rsidDel="00BD1E50">
          <w:delText xml:space="preserve">a </w:delText>
        </w:r>
        <w:r w:rsidR="002E6C59" w:rsidDel="00BD1E50">
          <w:delText xml:space="preserve">stepper motor stage </w:delText>
        </w:r>
        <w:r w:rsidR="00591E76" w:rsidDel="00BD1E50">
          <w:delText>placed</w:delText>
        </w:r>
        <w:r w:rsidR="002E6C59" w:rsidDel="00BD1E50">
          <w:delText xml:space="preserve"> outsider the FIR laser </w:delText>
        </w:r>
        <w:r w:rsidR="00591E76" w:rsidDel="00BD1E50">
          <w:delText xml:space="preserve">vacuum. (b) the photo of the actual setup. </w:delText>
        </w:r>
      </w:del>
    </w:p>
    <w:p w14:paraId="409C5565" w14:textId="4598C75F" w:rsidR="00496062" w:rsidDel="00BD1E50" w:rsidRDefault="00A6144D" w:rsidP="00AF3A62">
      <w:pPr>
        <w:rPr>
          <w:del w:id="85" w:author="mmwave" w:date="2025-03-08T16:50:00Z"/>
        </w:rPr>
      </w:pPr>
      <w:del w:id="86" w:author="mmwave" w:date="2025-03-08T16:50:00Z">
        <w:r w:rsidDel="00BD1E50">
          <w:delText xml:space="preserve">After alignment the mesh angle based on the method talking above, the cavity scanning results and beam profile at the best position are shown in </w:delText>
        </w:r>
        <w:r w:rsidR="00496062" w:rsidDel="00BD1E50">
          <w:delText>fig.</w:delText>
        </w:r>
        <w:r w:rsidR="00496062" w:rsidDel="00BD1E50">
          <w:fldChar w:fldCharType="begin"/>
        </w:r>
        <w:r w:rsidR="00496062" w:rsidDel="00BD1E50">
          <w:delInstrText xml:space="preserve"> REF _Ref191167817 \h \# "0"</w:delInstrText>
        </w:r>
        <w:r w:rsidR="00496062" w:rsidDel="00BD1E50">
          <w:fldChar w:fldCharType="separate"/>
        </w:r>
        <w:r w:rsidR="00496062" w:rsidDel="00BD1E50">
          <w:delText>19</w:delText>
        </w:r>
        <w:r w:rsidR="00496062" w:rsidDel="00BD1E50">
          <w:fldChar w:fldCharType="end"/>
        </w:r>
        <w:r w:rsidR="00496062" w:rsidDel="00BD1E50">
          <w:delText>. As shown in fig.</w:delText>
        </w:r>
        <w:r w:rsidR="00496062" w:rsidDel="00BD1E50">
          <w:fldChar w:fldCharType="begin"/>
        </w:r>
        <w:r w:rsidR="00496062" w:rsidDel="00BD1E50">
          <w:delInstrText xml:space="preserve"> REF _Ref191167817 \h \# "0"</w:delInstrText>
        </w:r>
        <w:r w:rsidR="00496062" w:rsidDel="00BD1E50">
          <w:fldChar w:fldCharType="separate"/>
        </w:r>
        <w:r w:rsidR="00496062" w:rsidDel="00BD1E50">
          <w:delText>19</w:delText>
        </w:r>
        <w:r w:rsidR="00496062" w:rsidDel="00BD1E50">
          <w:fldChar w:fldCharType="end"/>
        </w:r>
        <w:r w:rsidR="00496062" w:rsidDel="00BD1E50">
          <w:delText xml:space="preserve"> (a), the FIR signal intensity structure is cleaner compared to the in-vacuum mesh setup (</w:delText>
        </w:r>
        <w:r w:rsidR="00496062" w:rsidDel="00BD1E50">
          <w:fldChar w:fldCharType="begin"/>
        </w:r>
        <w:r w:rsidR="00496062" w:rsidDel="00BD1E50">
          <w:delInstrText xml:space="preserve"> REF _Ref189947314 \h </w:delInstrText>
        </w:r>
        <w:r w:rsidR="00496062" w:rsidDel="00BD1E50">
          <w:fldChar w:fldCharType="separate"/>
        </w:r>
        <w:r w:rsidR="00496062" w:rsidDel="00BD1E50">
          <w:delText xml:space="preserve">Figure </w:delText>
        </w:r>
        <w:r w:rsidR="00496062" w:rsidDel="00BD1E50">
          <w:rPr>
            <w:noProof/>
          </w:rPr>
          <w:delText>11</w:delText>
        </w:r>
        <w:r w:rsidR="00496062" w:rsidDel="00BD1E50">
          <w:fldChar w:fldCharType="end"/>
        </w:r>
        <w:r w:rsidR="00496062" w:rsidDel="00BD1E50">
          <w:delText>). This is because, during cavity scanning, only the mesh moves while the front mirror remains stationary in vacuum, keeping the CO2 laser resonance condition unchanged and eliminating CO</w:delText>
        </w:r>
        <w:r w:rsidR="00496062" w:rsidRPr="00496062" w:rsidDel="00BD1E50">
          <w:rPr>
            <w:vertAlign w:val="subscript"/>
          </w:rPr>
          <w:delText>2</w:delText>
        </w:r>
        <w:r w:rsidR="00496062" w:rsidDel="00BD1E50">
          <w:delText xml:space="preserve"> laser interference. Beside </w:delText>
        </w:r>
        <w:r w:rsidR="00AF3A62" w:rsidDel="00BD1E50">
          <w:delText>this,</w:delText>
        </w:r>
        <w:r w:rsidR="00AF3A62" w:rsidRPr="00AF3A62" w:rsidDel="00BD1E50">
          <w:delText xml:space="preserve"> </w:delText>
        </w:r>
        <w:r w:rsidR="00AF3A62" w:rsidDel="00BD1E50">
          <w:delText>the beam profile is highly correlated with beam intensity. If the mesh angle deviates from the normal incidence angle, the beam intensity drops rapidly. This allows me to easily adjust the mesh angle based on FIR intensity, while I achieve high intensity, I simultaneously obtain a good Gaussian beam profile.</w:delText>
        </w:r>
        <w:r w:rsidR="00496062" w:rsidRPr="00496062" w:rsidDel="00BD1E50">
          <w:rPr>
            <w:noProof/>
          </w:rPr>
          <w:drawing>
            <wp:inline distT="0" distB="0" distL="0" distR="0" wp14:anchorId="0BA646F4" wp14:editId="1A17A64D">
              <wp:extent cx="5943600" cy="2280285"/>
              <wp:effectExtent l="0" t="0" r="0" b="5715"/>
              <wp:docPr id="7" name="Picture 6">
                <a:extLst xmlns:a="http://schemas.openxmlformats.org/drawingml/2006/main">
                  <a:ext uri="{FF2B5EF4-FFF2-40B4-BE49-F238E27FC236}">
                    <a16:creationId xmlns:a16="http://schemas.microsoft.com/office/drawing/2014/main" id="{45772AE0-CC87-454E-8512-37CEE6D2D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772AE0-CC87-454E-8512-37CEE6D2D01E}"/>
                          </a:ext>
                        </a:extLst>
                      </pic:cNvPr>
                      <pic:cNvPicPr>
                        <a:picLocks noChangeAspect="1"/>
                      </pic:cNvPicPr>
                    </pic:nvPicPr>
                    <pic:blipFill>
                      <a:blip r:embed="rId27"/>
                      <a:stretch>
                        <a:fillRect/>
                      </a:stretch>
                    </pic:blipFill>
                    <pic:spPr>
                      <a:xfrm>
                        <a:off x="0" y="0"/>
                        <a:ext cx="5943600" cy="2280285"/>
                      </a:xfrm>
                      <a:prstGeom prst="rect">
                        <a:avLst/>
                      </a:prstGeom>
                    </pic:spPr>
                  </pic:pic>
                </a:graphicData>
              </a:graphic>
            </wp:inline>
          </w:drawing>
        </w:r>
      </w:del>
    </w:p>
    <w:p w14:paraId="4884DA15" w14:textId="4F7A0E15" w:rsidR="00496062" w:rsidDel="00BD1E50" w:rsidRDefault="00496062" w:rsidP="00496062">
      <w:pPr>
        <w:pStyle w:val="Caption"/>
        <w:ind w:firstLine="0"/>
        <w:rPr>
          <w:del w:id="87" w:author="mmwave" w:date="2025-03-08T16:50:00Z"/>
        </w:rPr>
      </w:pPr>
      <w:bookmarkStart w:id="88" w:name="_Ref191167817"/>
      <w:del w:id="89" w:author="mmwave" w:date="2025-03-08T16:50:00Z">
        <w:r w:rsidDel="00BD1E50">
          <w:delText xml:space="preserve">Figure </w:delText>
        </w:r>
        <w:r w:rsidR="00BD1E50" w:rsidDel="00BD1E50">
          <w:fldChar w:fldCharType="begin"/>
        </w:r>
        <w:r w:rsidR="00BD1E50" w:rsidDel="00BD1E50">
          <w:delInstrText xml:space="preserve"> SEQ Figure \* ARABIC </w:delInstrText>
        </w:r>
        <w:r w:rsidR="00BD1E50" w:rsidDel="00BD1E50">
          <w:fldChar w:fldCharType="separate"/>
        </w:r>
        <w:r w:rsidDel="00BD1E50">
          <w:rPr>
            <w:noProof/>
          </w:rPr>
          <w:delText>19</w:delText>
        </w:r>
        <w:r w:rsidR="00BD1E50" w:rsidDel="00BD1E50">
          <w:rPr>
            <w:noProof/>
          </w:rPr>
          <w:fldChar w:fldCharType="end"/>
        </w:r>
        <w:bookmarkEnd w:id="88"/>
        <w:r w:rsidDel="00BD1E50">
          <w:delText>. (a) Cavity scanning after set the mesh outside of the laser vacuum. (b) the beam profile at the optimal mesh position.</w:delText>
        </w:r>
      </w:del>
    </w:p>
    <w:p w14:paraId="25992345" w14:textId="187B208F" w:rsidR="00AF3A62" w:rsidDel="00BD1E50" w:rsidRDefault="00AF3A62" w:rsidP="00AF3A62">
      <w:pPr>
        <w:rPr>
          <w:del w:id="90" w:author="mmwave" w:date="2025-03-08T16:50:00Z"/>
        </w:rPr>
      </w:pPr>
    </w:p>
    <w:p w14:paraId="24A998DC" w14:textId="55C1A340" w:rsidR="00AF3A62" w:rsidDel="00BD1E50" w:rsidRDefault="00AF3A62" w:rsidP="00AF3A62">
      <w:pPr>
        <w:rPr>
          <w:del w:id="91" w:author="mmwave" w:date="2025-03-08T16:50:00Z"/>
        </w:rPr>
      </w:pPr>
      <w:del w:id="92" w:author="mmwave" w:date="2025-03-08T16:50:00Z">
        <w:r w:rsidDel="00BD1E50">
          <w:lastRenderedPageBreak/>
          <w:delText>The reason why setting the mesh outside the vacuum makes it easier to obtain a Gaussian beam is that the right edge of waveguide tube of FIR is farther from mesh compared to when the mesh is inside the vacuum. If the mesh surface is not normal to the optical axis, the reflected signal cannot return to the waveguide tube. This makes the system more sensitive to the angle, and only when the mesh is perfectly normal to the axis can it establish a resonant condition, allowing for maximum on-axis power. In contrast, when the mesh is inside the vacuum, its closer proximity to the waveguide tube makes it easier for the reflected signal to re-enter. However, the reduced sensitivity to the mesh angle results in more complex beam modes, as different angles produce varying beam patterns.</w:delText>
        </w:r>
      </w:del>
    </w:p>
    <w:p w14:paraId="5257DB9F" w14:textId="30B8F0DF" w:rsidR="00AF3A62" w:rsidRPr="00AF3A62" w:rsidDel="00BD1E50" w:rsidRDefault="00AF3A62" w:rsidP="00AF3A62">
      <w:pPr>
        <w:ind w:firstLine="0"/>
        <w:rPr>
          <w:del w:id="93" w:author="mmwave" w:date="2025-03-08T16:50:00Z"/>
          <w:b/>
        </w:rPr>
      </w:pPr>
      <w:del w:id="94" w:author="mmwave" w:date="2025-03-08T16:50:00Z">
        <w:r w:rsidRPr="00AF3A62" w:rsidDel="00BD1E50">
          <w:rPr>
            <w:b/>
          </w:rPr>
          <w:delText xml:space="preserve">Further upgrade in the future </w:delText>
        </w:r>
      </w:del>
    </w:p>
    <w:p w14:paraId="13E98B4D" w14:textId="3124B5E2" w:rsidR="00AF3A62" w:rsidDel="00BD1E50" w:rsidRDefault="00AF3A62" w:rsidP="00AF3A62">
      <w:pPr>
        <w:rPr>
          <w:del w:id="95" w:author="mmwave" w:date="2025-03-08T16:50:00Z"/>
        </w:rPr>
      </w:pPr>
      <w:del w:id="96" w:author="mmwave" w:date="2025-03-08T16:50:00Z">
        <w:r w:rsidDel="00BD1E50">
          <w:delText>The only drawback of obve setup is the reflection. Since the total reflection of the FIR output is determined by the mesh, window, and the distance between them. The reflection can change from 88% to 95% during cavity scanning duo to the interference. The FIR output power is sensitive related with the reflection</w:delText>
        </w:r>
        <w:r w:rsidDel="00BD1E50">
          <w:rPr>
            <w:vertAlign w:val="superscript"/>
          </w:rPr>
          <w:delText>2</w:delText>
        </w:r>
        <w:r w:rsidDel="00BD1E50">
          <w:delText>, For instance, a change in reflection from 90% to 83% results in FIR power drop from 42 mW to 16 mW</w:delText>
        </w:r>
        <w:r w:rsidR="00F7572B" w:rsidDel="00BD1E50">
          <w:rPr>
            <w:vertAlign w:val="superscript"/>
          </w:rPr>
          <w:delText>2</w:delText>
        </w:r>
        <w:r w:rsidDel="00BD1E50">
          <w:delText>.</w:delText>
        </w:r>
        <w:r w:rsidRPr="00AF3A62" w:rsidDel="00BD1E50">
          <w:delText xml:space="preserve"> </w:delText>
        </w:r>
        <w:r w:rsidDel="00BD1E50">
          <w:delText>Therefore, if the cavity resonant position does not match up with the optimal reflection, the system will not produce good output.</w:delText>
        </w:r>
      </w:del>
    </w:p>
    <w:p w14:paraId="3E54D6BB" w14:textId="56071E9F" w:rsidR="00A6144D" w:rsidRPr="00A6144D" w:rsidDel="00BD1E50" w:rsidRDefault="001D7F6E" w:rsidP="00A6144D">
      <w:pPr>
        <w:rPr>
          <w:del w:id="97" w:author="mmwave" w:date="2025-03-08T16:50:00Z"/>
        </w:rPr>
      </w:pPr>
      <w:del w:id="98" w:author="mmwave" w:date="2025-03-08T16:50:00Z">
        <w:r w:rsidDel="00BD1E50">
          <w:delText>Using a Brewster window instead of a flat window would help solve this issue. Since the FIR laser's polarization is perpendicular to the ground, and the Brewster window has nearly 100% transmission for P-polarization, the reflection is entirely determined by the mesh and remains unchanged during cavity scanning. By choosing the proper mesh, we can always set the FIR laser system at the optimized reflection condition.</w:delText>
        </w:r>
        <w:r w:rsidR="00A6144D" w:rsidDel="00BD1E50">
          <w:delText xml:space="preserve"> </w:delText>
        </w:r>
      </w:del>
    </w:p>
    <w:p w14:paraId="5FF6550C" w14:textId="193D1CF9" w:rsidR="001D47BE" w:rsidDel="00BD1E50" w:rsidRDefault="006A51F9" w:rsidP="00FC36FD">
      <w:pPr>
        <w:ind w:firstLine="0"/>
        <w:rPr>
          <w:del w:id="99" w:author="mmwave" w:date="2025-03-08T16:50:00Z"/>
          <w:b/>
        </w:rPr>
      </w:pPr>
      <w:del w:id="100" w:author="mmwave" w:date="2025-03-08T16:50:00Z">
        <w:r w:rsidRPr="006A51F9" w:rsidDel="00BD1E50">
          <w:rPr>
            <w:b/>
          </w:rPr>
          <w:delText>Summary</w:delText>
        </w:r>
      </w:del>
    </w:p>
    <w:p w14:paraId="08298541" w14:textId="76845C43" w:rsidR="006A51F9" w:rsidDel="00BD1E50" w:rsidRDefault="00514A6E" w:rsidP="001D47BE">
      <w:pPr>
        <w:rPr>
          <w:del w:id="101" w:author="mmwave" w:date="2025-03-08T16:50:00Z"/>
        </w:rPr>
      </w:pPr>
      <w:del w:id="102" w:author="mmwave" w:date="2025-03-08T16:50:00Z">
        <w:r w:rsidDel="00BD1E50">
          <w:delText>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the significant sensitivity of beam</w:delText>
        </w:r>
        <w:bookmarkStart w:id="103" w:name="_GoBack"/>
        <w:bookmarkEnd w:id="103"/>
        <w:r w:rsidDel="00BD1E50">
          <w:delText xml:space="preserve">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w:delText>
        </w:r>
        <w:r w:rsidR="001D7F6E" w:rsidDel="00BD1E50">
          <w:delText>Future work will focus on using a Brewster window for the FIR output to ensure the system always operates at optimized reflection.</w:delText>
        </w:r>
      </w:del>
    </w:p>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lastRenderedPageBreak/>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Yilun Zhu" w:date="2025-02-26T02:07:00Z" w:initials="YZ">
    <w:p w14:paraId="452FC741" w14:textId="77777777" w:rsidR="004C0136" w:rsidRDefault="004C0136" w:rsidP="004C0136">
      <w:r>
        <w:rPr>
          <w:rStyle w:val="CommentReference"/>
        </w:rPr>
        <w:annotationRef/>
      </w:r>
      <w:r>
        <w:rPr>
          <w:color w:val="000000"/>
          <w:sz w:val="20"/>
          <w:szCs w:val="20"/>
        </w:rPr>
        <w:t>Need a better title</w:t>
      </w:r>
    </w:p>
  </w:comment>
  <w:comment w:id="8" w:author="mmwave" w:date="2025-03-08T16:39:00Z" w:initials="m">
    <w:p w14:paraId="4AADD586" w14:textId="5F4E588E" w:rsidR="008227D1" w:rsidRDefault="008227D1">
      <w:pPr>
        <w:pStyle w:val="CommentText"/>
      </w:pPr>
      <w:r>
        <w:rPr>
          <w:rStyle w:val="CommentReference"/>
        </w:rPr>
        <w:annotationRef/>
      </w:r>
      <w:r>
        <w:rPr>
          <w:noProof/>
        </w:rPr>
        <w:t>Yes,I will add the testing results in next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2FC741" w15:done="0"/>
  <w15:commentEx w15:paraId="4AADD5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2FC741" w16cid:durableId="0854FFFB"/>
  <w16cid:commentId w16cid:paraId="4AADD586" w16cid:durableId="2B76F1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rson w15:author="mmwave">
    <w15:presenceInfo w15:providerId="None" w15:userId="mmwave"/>
  </w15:person>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92E01"/>
    <w:rsid w:val="000E7BDE"/>
    <w:rsid w:val="00115D34"/>
    <w:rsid w:val="00136011"/>
    <w:rsid w:val="0014018D"/>
    <w:rsid w:val="00161E56"/>
    <w:rsid w:val="00164522"/>
    <w:rsid w:val="00173D52"/>
    <w:rsid w:val="0018351F"/>
    <w:rsid w:val="001A6036"/>
    <w:rsid w:val="001B03A2"/>
    <w:rsid w:val="001B51AF"/>
    <w:rsid w:val="001B75A7"/>
    <w:rsid w:val="001C232F"/>
    <w:rsid w:val="001C4798"/>
    <w:rsid w:val="001D298A"/>
    <w:rsid w:val="001D47BE"/>
    <w:rsid w:val="001D7F6E"/>
    <w:rsid w:val="001E7086"/>
    <w:rsid w:val="001F0985"/>
    <w:rsid w:val="00217B83"/>
    <w:rsid w:val="00284547"/>
    <w:rsid w:val="0029209C"/>
    <w:rsid w:val="002A38DC"/>
    <w:rsid w:val="002B3EC9"/>
    <w:rsid w:val="002D6958"/>
    <w:rsid w:val="002E6C59"/>
    <w:rsid w:val="00311E74"/>
    <w:rsid w:val="00313CA0"/>
    <w:rsid w:val="00327EFE"/>
    <w:rsid w:val="003418C2"/>
    <w:rsid w:val="00352884"/>
    <w:rsid w:val="00364891"/>
    <w:rsid w:val="003738A5"/>
    <w:rsid w:val="003778BF"/>
    <w:rsid w:val="00377FF5"/>
    <w:rsid w:val="0038144B"/>
    <w:rsid w:val="003973B7"/>
    <w:rsid w:val="003B421E"/>
    <w:rsid w:val="003D0FA3"/>
    <w:rsid w:val="004051B8"/>
    <w:rsid w:val="00407EAC"/>
    <w:rsid w:val="004111D7"/>
    <w:rsid w:val="0041437C"/>
    <w:rsid w:val="00421170"/>
    <w:rsid w:val="00424D7B"/>
    <w:rsid w:val="00426997"/>
    <w:rsid w:val="00443BD7"/>
    <w:rsid w:val="00447C27"/>
    <w:rsid w:val="00451443"/>
    <w:rsid w:val="00455930"/>
    <w:rsid w:val="00475B3F"/>
    <w:rsid w:val="004801A3"/>
    <w:rsid w:val="00496062"/>
    <w:rsid w:val="004A2911"/>
    <w:rsid w:val="004B60C4"/>
    <w:rsid w:val="004B67CF"/>
    <w:rsid w:val="004C0136"/>
    <w:rsid w:val="004E1F20"/>
    <w:rsid w:val="004E20B2"/>
    <w:rsid w:val="00514A6E"/>
    <w:rsid w:val="00517788"/>
    <w:rsid w:val="00530348"/>
    <w:rsid w:val="00545383"/>
    <w:rsid w:val="00552F2B"/>
    <w:rsid w:val="00591E76"/>
    <w:rsid w:val="005A0FEC"/>
    <w:rsid w:val="005B3B8E"/>
    <w:rsid w:val="005C5E3A"/>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57BE"/>
    <w:rsid w:val="006E43A8"/>
    <w:rsid w:val="006F36DD"/>
    <w:rsid w:val="006F530A"/>
    <w:rsid w:val="00701FF4"/>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32C8"/>
    <w:rsid w:val="008462C2"/>
    <w:rsid w:val="00860792"/>
    <w:rsid w:val="0089043D"/>
    <w:rsid w:val="008B00CB"/>
    <w:rsid w:val="008C0741"/>
    <w:rsid w:val="008D1B50"/>
    <w:rsid w:val="008D65B4"/>
    <w:rsid w:val="008D6D36"/>
    <w:rsid w:val="008E2B35"/>
    <w:rsid w:val="00917057"/>
    <w:rsid w:val="00925BCA"/>
    <w:rsid w:val="009405B4"/>
    <w:rsid w:val="00962649"/>
    <w:rsid w:val="00972E01"/>
    <w:rsid w:val="00976287"/>
    <w:rsid w:val="009825E2"/>
    <w:rsid w:val="0099480D"/>
    <w:rsid w:val="009B0D8C"/>
    <w:rsid w:val="009C1A0F"/>
    <w:rsid w:val="009D0B5A"/>
    <w:rsid w:val="00A321C1"/>
    <w:rsid w:val="00A36382"/>
    <w:rsid w:val="00A41483"/>
    <w:rsid w:val="00A41B2C"/>
    <w:rsid w:val="00A52F92"/>
    <w:rsid w:val="00A6144D"/>
    <w:rsid w:val="00A661C1"/>
    <w:rsid w:val="00A85ED9"/>
    <w:rsid w:val="00A97BC6"/>
    <w:rsid w:val="00AA0068"/>
    <w:rsid w:val="00AA1741"/>
    <w:rsid w:val="00AA7FC8"/>
    <w:rsid w:val="00AB2C7D"/>
    <w:rsid w:val="00AD27C5"/>
    <w:rsid w:val="00AD3096"/>
    <w:rsid w:val="00AF3A62"/>
    <w:rsid w:val="00B03119"/>
    <w:rsid w:val="00B12549"/>
    <w:rsid w:val="00B1470A"/>
    <w:rsid w:val="00B30B96"/>
    <w:rsid w:val="00B61040"/>
    <w:rsid w:val="00BB36AB"/>
    <w:rsid w:val="00BC7BD4"/>
    <w:rsid w:val="00BD1E50"/>
    <w:rsid w:val="00BF5E14"/>
    <w:rsid w:val="00BF74DD"/>
    <w:rsid w:val="00C00534"/>
    <w:rsid w:val="00C15653"/>
    <w:rsid w:val="00C42107"/>
    <w:rsid w:val="00C508B8"/>
    <w:rsid w:val="00C50B91"/>
    <w:rsid w:val="00C749E7"/>
    <w:rsid w:val="00C84DE9"/>
    <w:rsid w:val="00C92A6E"/>
    <w:rsid w:val="00CA1424"/>
    <w:rsid w:val="00CD181F"/>
    <w:rsid w:val="00CE0AC0"/>
    <w:rsid w:val="00CE1CAB"/>
    <w:rsid w:val="00D349B9"/>
    <w:rsid w:val="00D34E00"/>
    <w:rsid w:val="00D35649"/>
    <w:rsid w:val="00D36666"/>
    <w:rsid w:val="00D44D87"/>
    <w:rsid w:val="00D63CD3"/>
    <w:rsid w:val="00DA11FB"/>
    <w:rsid w:val="00DA664E"/>
    <w:rsid w:val="00DD313A"/>
    <w:rsid w:val="00DF4151"/>
    <w:rsid w:val="00E01533"/>
    <w:rsid w:val="00E14F92"/>
    <w:rsid w:val="00E27906"/>
    <w:rsid w:val="00E539FB"/>
    <w:rsid w:val="00E5595D"/>
    <w:rsid w:val="00E765CF"/>
    <w:rsid w:val="00E90F0D"/>
    <w:rsid w:val="00E94B9D"/>
    <w:rsid w:val="00E95131"/>
    <w:rsid w:val="00EA6295"/>
    <w:rsid w:val="00EB29B9"/>
    <w:rsid w:val="00F21F93"/>
    <w:rsid w:val="00F307C8"/>
    <w:rsid w:val="00F553E2"/>
    <w:rsid w:val="00F64214"/>
    <w:rsid w:val="00F7572B"/>
    <w:rsid w:val="00F87E8D"/>
    <w:rsid w:val="00FA707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6819E-98B3-427D-BF0E-20092262A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4788</Words>
  <Characters>27296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32020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3</cp:revision>
  <dcterms:created xsi:type="dcterms:W3CDTF">2025-03-09T00:43:00Z</dcterms:created>
  <dcterms:modified xsi:type="dcterms:W3CDTF">2025-03-09T00:51:00Z</dcterms:modified>
</cp:coreProperties>
</file>