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455C4EE2" w:rsidR="003778BF" w:rsidRPr="003778BF" w:rsidRDefault="00756841" w:rsidP="003778BF">
      <w:pPr>
        <w:jc w:val="center"/>
        <w:rPr>
          <w:b/>
          <w:sz w:val="24"/>
        </w:rPr>
      </w:pPr>
      <w:commentRangeStart w:id="0"/>
      <w:r>
        <w:rPr>
          <w:b/>
          <w:sz w:val="24"/>
        </w:rPr>
        <w:t>Optimizing beam profile for FIR laser</w:t>
      </w:r>
      <w:commentRangeEnd w:id="0"/>
      <w:r w:rsidR="004C0136">
        <w:rPr>
          <w:rStyle w:val="CommentReference"/>
        </w:rPr>
        <w:commentReference w:id="0"/>
      </w:r>
    </w:p>
    <w:p w14:paraId="00F0F1EF" w14:textId="77777777" w:rsidR="00164522" w:rsidRPr="00514A6E" w:rsidRDefault="00514A6E">
      <w:pPr>
        <w:rPr>
          <w:b/>
        </w:rPr>
      </w:pPr>
      <w:r w:rsidRPr="00514A6E">
        <w:rPr>
          <w:b/>
        </w:rPr>
        <w:t>Abstract</w:t>
      </w:r>
    </w:p>
    <w:p w14:paraId="367E0B9B" w14:textId="64D5C045" w:rsidR="00514A6E" w:rsidDel="00426997" w:rsidRDefault="00426997">
      <w:pPr>
        <w:jc w:val="both"/>
        <w:rPr>
          <w:del w:id="1" w:author="Yilun Zhu" w:date="2025-02-26T01:45:00Z"/>
        </w:rPr>
        <w:pPrChange w:id="2" w:author="Yilun Zhu" w:date="2025-02-26T01:46:00Z">
          <w:pPr/>
        </w:pPrChange>
      </w:pPr>
      <w:ins w:id="3" w:author="Yilun Zhu" w:date="2025-02-26T01:45:00Z">
        <w:r w:rsidRPr="00426997">
          <w:t>This study presents a systematic approach to enhancing FIR laser beam profiles through optimized mirror alignment, precise cavity length tuning, and real-time feedback control.  A high-power CO₂ laser serves as the pump source, with its alignment to the waveguide axis ensured using a HeNe reference laser.  The sensitivity of FIR beam profiles to minor optical misalignments and thermal expansion is analyzed, revealing that even a 0.1° deviation significantly impacts beam stability.</w:t>
        </w:r>
      </w:ins>
      <w:ins w:id="4" w:author="Yilun Zhu" w:date="2025-02-26T01:48:00Z">
        <w:r>
          <w:t xml:space="preserve"> </w:t>
        </w:r>
      </w:ins>
      <w:ins w:id="5" w:author="Yilun Zhu" w:date="2025-02-26T01:45:00Z">
        <w:r w:rsidRPr="00426997">
          <w:t>To address this, a feedback control system integrating a stepper motor and power monitoring algorithm is implemented, enabling dynamic cavity length adjustments to maintain optimal output power</w:t>
        </w:r>
      </w:ins>
      <w:ins w:id="6" w:author="Yilun Zhu" w:date="2025-02-26T01:48:00Z">
        <w:r>
          <w:t xml:space="preserve"> </w:t>
        </w:r>
        <w:r w:rsidRPr="00426997">
          <w:rPr>
            <w:highlight w:val="yellow"/>
            <w:rPrChange w:id="7" w:author="Yilun Zhu" w:date="2025-02-26T01:49:00Z">
              <w:rPr/>
            </w:rPrChange>
          </w:rPr>
          <w:t xml:space="preserve">[Please address the </w:t>
        </w:r>
      </w:ins>
      <w:bookmarkStart w:id="8" w:name="_GoBack"/>
      <w:commentRangeStart w:id="9"/>
      <w:ins w:id="10" w:author="Yilun Zhu" w:date="2025-02-26T01:49:00Z">
        <w:r w:rsidRPr="00426997">
          <w:rPr>
            <w:highlight w:val="yellow"/>
            <w:rPrChange w:id="11" w:author="Yilun Zhu" w:date="2025-02-26T01:49:00Z">
              <w:rPr/>
            </w:rPrChange>
          </w:rPr>
          <w:t>improvements</w:t>
        </w:r>
      </w:ins>
      <w:bookmarkEnd w:id="8"/>
      <w:commentRangeEnd w:id="9"/>
      <w:r w:rsidR="008227D1">
        <w:rPr>
          <w:rStyle w:val="CommentReference"/>
        </w:rPr>
        <w:commentReference w:id="9"/>
      </w:r>
      <w:ins w:id="12" w:author="Yilun Zhu" w:date="2025-02-26T01:48:00Z">
        <w:r w:rsidRPr="00426997">
          <w:rPr>
            <w:highlight w:val="yellow"/>
            <w:rPrChange w:id="13" w:author="Yilun Zhu" w:date="2025-02-26T01:49:00Z">
              <w:rPr/>
            </w:rPrChange>
          </w:rPr>
          <w:t>]</w:t>
        </w:r>
      </w:ins>
      <w:ins w:id="14" w:author="Yilun Zhu" w:date="2025-02-26T01:45:00Z">
        <w:r w:rsidRPr="00426997">
          <w:t>.  Additionally, a newly examined laser setup demonstrates a strong correlation between beam intensity and profile, further improving optical alignment feasibility.</w:t>
        </w:r>
      </w:ins>
      <w:ins w:id="15" w:author="Yilun Zhu" w:date="2025-02-26T01:48:00Z">
        <w:r>
          <w:t xml:space="preserve"> </w:t>
        </w:r>
      </w:ins>
      <w:ins w:id="16" w:author="Yilun Zhu" w:date="2025-02-26T01:45:00Z">
        <w:r w:rsidRPr="00426997">
          <w:t>These advancements contribute to more stable and reliable FIR laser diagnostics for studying electron turbulence in tokamak plasmas, ultimately supporting fusion reactor physics research.</w:t>
        </w:r>
      </w:ins>
      <w:del w:id="17" w:author="Yilun Zhu" w:date="2025-02-26T01:45:00Z">
        <w:r w:rsidR="00514A6E" w:rsidDel="00426997">
          <w:delTex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delText>
        </w:r>
        <w:r w:rsidR="001D7F6E" w:rsidDel="00426997">
          <w:delText>Additionally, a new setup of the laser is examined, which exhibit high relationship with the beam intensity and beam profile, help to increase the feasibility of optical alignment</w:delText>
        </w:r>
        <w:r w:rsidR="00514A6E" w:rsidDel="00426997">
          <w:delText>.</w:delText>
        </w:r>
        <w:r w:rsidR="00514A6E" w:rsidRPr="00514A6E" w:rsidDel="00426997">
          <w:delText xml:space="preserve"> These </w:delText>
        </w:r>
        <w:r w:rsidR="00514A6E" w:rsidDel="00426997">
          <w:delText>implements</w:delText>
        </w:r>
        <w:r w:rsidR="00514A6E" w:rsidRPr="00514A6E" w:rsidDel="00426997">
          <w:delText xml:space="preserve"> contribute to more stable and reliable FIR laser diagnostics for studying electron turbulence in tokamak plasmas, ultimately supporting the </w:delText>
        </w:r>
        <w:r w:rsidR="00514A6E" w:rsidDel="00426997">
          <w:delText xml:space="preserve">physics study in </w:delText>
        </w:r>
        <w:r w:rsidR="00514A6E" w:rsidRPr="00514A6E" w:rsidDel="00426997">
          <w:delText>fusion reactors.</w:delText>
        </w:r>
      </w:del>
    </w:p>
    <w:p w14:paraId="0A9E1BC0" w14:textId="77777777" w:rsidR="00426997" w:rsidRDefault="00426997">
      <w:pPr>
        <w:jc w:val="both"/>
        <w:rPr>
          <w:ins w:id="18" w:author="Yilun Zhu" w:date="2025-02-26T01:45:00Z"/>
        </w:rPr>
        <w:pPrChange w:id="19" w:author="Yilun Zhu" w:date="2025-02-26T01:46:00Z">
          <w:pPr/>
        </w:pPrChange>
      </w:pPr>
    </w:p>
    <w:p w14:paraId="1C90127A" w14:textId="77777777" w:rsidR="00FD121D" w:rsidRPr="000E7BDE" w:rsidRDefault="00164522">
      <w:pPr>
        <w:rPr>
          <w:b/>
        </w:rPr>
      </w:pPr>
      <w:r w:rsidRPr="000E7BDE">
        <w:rPr>
          <w:b/>
        </w:rPr>
        <w:t xml:space="preserve">Introduction </w:t>
      </w:r>
    </w:p>
    <w:p w14:paraId="5E21971A" w14:textId="3A6173D6" w:rsidR="00AD3096" w:rsidRDefault="00AD3096" w:rsidP="00426997">
      <w:pPr>
        <w:rPr>
          <w:ins w:id="20" w:author="Yilun Zhu" w:date="2025-02-26T01:53:00Z"/>
        </w:rPr>
      </w:pPr>
      <w:r w:rsidRPr="00AD3096">
        <w:t>Electron turbulence</w:t>
      </w:r>
      <w:ins w:id="21" w:author="Yilun Zhu" w:date="2025-02-26T01:52:00Z">
        <w:r w:rsidR="00426997">
          <w:t xml:space="preserve"> and transport</w:t>
        </w:r>
      </w:ins>
      <w:r w:rsidRPr="00AD3096">
        <w:t xml:space="preserve"> is </w:t>
      </w:r>
      <w:ins w:id="22" w:author="Yilun Zhu" w:date="2025-02-26T01:52:00Z">
        <w:r w:rsidR="00426997">
          <w:t>one of the top-level priority tokamak research</w:t>
        </w:r>
      </w:ins>
      <w:ins w:id="23" w:author="Yilun Zhu" w:date="2025-02-26T01:53:00Z">
        <w:r w:rsidR="00426997">
          <w:t xml:space="preserve"> </w:t>
        </w:r>
      </w:ins>
      <w:del w:id="24" w:author="Yilun Zhu" w:date="2025-02-26T01:53:00Z">
        <w:r w:rsidRPr="00AD3096" w:rsidDel="00426997">
          <w:delText xml:space="preserve">crucial in tokamak research </w:delText>
        </w:r>
      </w:del>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k</w:t>
      </w:r>
      <w:r w:rsidR="00C00534" w:rsidRPr="00C00534">
        <w:rPr>
          <w:vertAlign w:val="subscript"/>
        </w:rPr>
        <w:t>i</w:t>
      </w:r>
      <w:r w:rsidR="00C00534" w:rsidRPr="00C00534">
        <w:t xml:space="preserve"> is the incident wavenumber, and θ</w:t>
      </w:r>
      <w:r w:rsidR="00C00534" w:rsidRPr="00C00534">
        <w:rPr>
          <w:vertAlign w:val="subscript"/>
        </w:rPr>
        <w:t>s</w:t>
      </w:r>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2057BD0E" w14:textId="2E63076A" w:rsidR="00426997" w:rsidRPr="00426997" w:rsidRDefault="00426997">
      <w:pPr>
        <w:jc w:val="both"/>
        <w:rPr>
          <w:ins w:id="25" w:author="Yilun Zhu" w:date="2025-02-26T01:53:00Z"/>
        </w:rPr>
        <w:pPrChange w:id="26" w:author="Yilun Zhu" w:date="2025-02-26T01:55:00Z">
          <w:pPr/>
        </w:pPrChange>
      </w:pPr>
      <w:ins w:id="27" w:author="Yilun Zhu" w:date="2025-02-26T01:53:00Z">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ins>
      <w:ins w:id="28" w:author="Yilun Zhu" w:date="2025-02-26T01:55:00Z">
        <w:r w:rsidR="004E1F20">
          <w:t xml:space="preserve">. </w:t>
        </w:r>
      </w:ins>
      <w:ins w:id="29" w:author="Yilun Zhu" w:date="2025-02-26T01:53:00Z">
        <w:r w:rsidRPr="00426997">
          <w:t xml:space="preserve">The high-k scattering system is a diagnostic tool used to measure small-scale fluctuations in plasma density through a scattering process. In this system, high-k </w:t>
        </w:r>
        <w:r w:rsidRPr="00426997">
          <w:lastRenderedPageBreak/>
          <w:t>waves are launched into the plasma, and scattering signals from specific angles are detected. The fluctuation intensity is determined based on the Bragg condition</w:t>
        </w:r>
      </w:ins>
      <w:ins w:id="30" w:author="Yilun Zhu" w:date="2025-02-26T01:54:00Z">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t>),</w:t>
        </w:r>
      </w:ins>
      <w:ins w:id="31" w:author="Yilun Zhu" w:date="2025-02-26T01:53:00Z">
        <w:r w:rsidRPr="00426997">
          <w:t xml:space="preserve">where k is the fluctuation wavenumber, </w:t>
        </w:r>
      </w:ins>
      <w:ins w:id="32" w:author="Yilun Zhu" w:date="2025-02-26T01:54:00Z">
        <w:r>
          <w:t>ki</w:t>
        </w:r>
      </w:ins>
      <w:ins w:id="33" w:author="Yilun Zhu" w:date="2025-02-26T01:53:00Z">
        <w:r w:rsidRPr="00426997">
          <w:t xml:space="preserve"> is the incident wavenumber, and θs​ is the scattering angle between the incident and received beam paths.</w:t>
        </w:r>
      </w:ins>
    </w:p>
    <w:p w14:paraId="59C14F48" w14:textId="77777777" w:rsidR="00426997" w:rsidRDefault="00426997" w:rsidP="00426997"/>
    <w:p w14:paraId="49AEB6E8" w14:textId="43C67AA0" w:rsidR="00962649" w:rsidRDefault="00962649" w:rsidP="00A41B2C">
      <w:pPr>
        <w:rPr>
          <w:ins w:id="34" w:author="Yilun Zhu" w:date="2025-02-26T01:56:00Z"/>
        </w:rPr>
      </w:pP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μm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pPr>
        <w:jc w:val="both"/>
        <w:rPr>
          <w:ins w:id="35" w:author="Yilun Zhu" w:date="2025-02-26T01:56:00Z"/>
        </w:rPr>
        <w:pPrChange w:id="36" w:author="Yilun Zhu" w:date="2025-02-26T01:57:00Z">
          <w:pPr/>
        </w:pPrChange>
      </w:pPr>
      <w:ins w:id="37" w:author="Yilun Zhu" w:date="2025-02-26T01:56:00Z">
        <w:r w:rsidRPr="004E1F20">
          <w:t>A 693 GHz poloidal high-k</w:t>
        </w:r>
      </w:ins>
      <w:ins w:id="38" w:author="Yilun Zhu" w:date="2025-02-26T01:58:00Z">
        <w:r>
          <w:t xml:space="preserve"> </w:t>
        </w:r>
      </w:ins>
      <w:ins w:id="39" w:author="Yilun Zhu" w:date="2025-02-26T01:56:00Z">
        <w:r w:rsidRPr="004E1F20">
          <w:t>scattering system, jointly developed by the Princeton Plasma Physics Laboratory (PPPL) and the University of California at Davis Millimeter Wave Plasma Diagnostics Group (UC Davis MMWPDG), is designed to study predicted Electron Temperature Gradient (ETG) modes with enhanced kθ</w:t>
        </w:r>
      </w:ins>
      <w:ins w:id="40" w:author="Yilun Zhu" w:date="2025-02-26T01:57:00Z">
        <w:r w:rsidRPr="004E1F20">
          <w:t xml:space="preserve"> </w:t>
        </w:r>
      </w:ins>
      <w:ins w:id="41" w:author="Yilun Zhu" w:date="2025-02-26T01:56:00Z">
        <w:r w:rsidRPr="004E1F20">
          <w:t>​range and resolution. The system's source is an optically pumped far-infrared (FIR) laser using formic acid (HCOOH) vapor, pumped by a 150 W CO₂ laser operating at the 9R20 line. The CO₂ laser, with a wavelength of 9.695 μm, is focused within the FIR system to stimulate a 693 GHz signal from the HCOOH vapor.</w:t>
        </w:r>
      </w:ins>
      <w:ins w:id="42" w:author="Yilun Zhu" w:date="2025-02-26T01:57:00Z">
        <w:r>
          <w:t xml:space="preserve"> </w:t>
        </w:r>
      </w:ins>
      <w:ins w:id="43" w:author="Yilun Zhu" w:date="2025-02-26T01:56:00Z">
        <w:r w:rsidRPr="004E1F20">
          <w:t>The output FIR laser is then coupled into a waveguide and transmitted to the launch optics to minimize attenuation. The launch optics adjust the beam angle to meet different measurement requirements. A critical factor in this process is ensuring that the FIR beam maintains a Gaussian profile for maximum coupling efficiency with the waveguide.</w:t>
        </w:r>
      </w:ins>
    </w:p>
    <w:p w14:paraId="746D5004" w14:textId="6B0004F9" w:rsidR="004E1F20" w:rsidRPr="004E1F20" w:rsidRDefault="004E1F20">
      <w:pPr>
        <w:jc w:val="both"/>
        <w:rPr>
          <w:ins w:id="44" w:author="Yilun Zhu" w:date="2025-02-26T01:56:00Z"/>
        </w:rPr>
        <w:pPrChange w:id="45" w:author="Yilun Zhu" w:date="2025-02-26T01:57:00Z">
          <w:pPr/>
        </w:pPrChange>
      </w:pPr>
      <w:ins w:id="46" w:author="Yilun Zhu" w:date="2025-02-26T01:56:00Z">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ins>
      <w:ins w:id="47" w:author="Yilun Zhu" w:date="2025-02-26T01:57:00Z">
        <w:r>
          <w:t xml:space="preserve"> </w:t>
        </w:r>
      </w:ins>
      <w:ins w:id="48" w:author="Yilun Zhu" w:date="2025-02-26T01:56:00Z">
        <w:r w:rsidRPr="004E1F20">
          <w:t>In this paper, we present a systematic method for mirror alignment and highlight key factors for improving beam stability and profile quality.</w:t>
        </w:r>
      </w:ins>
    </w:p>
    <w:p w14:paraId="21045700" w14:textId="77777777" w:rsidR="004E1F20" w:rsidDel="004E1F20" w:rsidRDefault="004E1F20" w:rsidP="00A41B2C">
      <w:pPr>
        <w:rPr>
          <w:del w:id="49" w:author="Yilun Zhu" w:date="2025-02-26T01:59:00Z"/>
        </w:rPr>
      </w:pPr>
    </w:p>
    <w:p w14:paraId="2188B0F9" w14:textId="747099FF" w:rsidR="004E1F20" w:rsidRDefault="004E1F20">
      <w:pPr>
        <w:ind w:firstLine="0"/>
        <w:rPr>
          <w:ins w:id="50" w:author="Yilun Zhu" w:date="2025-02-26T01:58:00Z"/>
          <w:b/>
        </w:rPr>
        <w:pPrChange w:id="51" w:author="Yilun Zhu" w:date="2025-02-26T01:59:00Z">
          <w:pPr/>
        </w:pPrChange>
      </w:pPr>
    </w:p>
    <w:p w14:paraId="4EABC2CA" w14:textId="74C76C0A" w:rsidR="00D35649" w:rsidRDefault="000E7BDE">
      <w:pPr>
        <w:rPr>
          <w:ins w:id="52" w:author="Yilun Zhu" w:date="2025-02-26T01:59:00Z"/>
          <w:b/>
          <w:strike/>
        </w:rPr>
      </w:pPr>
      <w:r w:rsidRPr="004E1F20">
        <w:rPr>
          <w:b/>
          <w:strike/>
          <w:rPrChange w:id="53" w:author="Yilun Zhu" w:date="2025-02-26T01:59:00Z">
            <w:rPr>
              <w:b/>
            </w:rPr>
          </w:rPrChange>
        </w:rPr>
        <w:t xml:space="preserve">The layout of </w:t>
      </w:r>
      <w:r w:rsidR="00545383" w:rsidRPr="004E1F20">
        <w:rPr>
          <w:b/>
          <w:strike/>
          <w:rPrChange w:id="54" w:author="Yilun Zhu" w:date="2025-02-26T01:59:00Z">
            <w:rPr>
              <w:b/>
            </w:rPr>
          </w:rPrChange>
        </w:rPr>
        <w:t xml:space="preserve">CO2 and </w:t>
      </w:r>
      <w:r w:rsidRPr="004E1F20">
        <w:rPr>
          <w:b/>
          <w:strike/>
          <w:rPrChange w:id="55" w:author="Yilun Zhu" w:date="2025-02-26T01:59:00Z">
            <w:rPr>
              <w:b/>
            </w:rPr>
          </w:rPrChange>
        </w:rPr>
        <w:t>FIR system</w:t>
      </w:r>
    </w:p>
    <w:p w14:paraId="1302D6C0" w14:textId="735C8C12" w:rsidR="004E1F20" w:rsidRPr="004E1F20" w:rsidRDefault="004E1F20">
      <w:pPr>
        <w:ind w:firstLine="0"/>
        <w:rPr>
          <w:b/>
        </w:rPr>
        <w:pPrChange w:id="56" w:author="Yilun Zhu" w:date="2025-02-26T01:59:00Z">
          <w:pPr/>
        </w:pPrChange>
      </w:pPr>
      <w:ins w:id="57" w:author="Yilun Zhu" w:date="2025-02-26T02:01:00Z">
        <w:r>
          <w:rPr>
            <w:b/>
          </w:rPr>
          <w:lastRenderedPageBreak/>
          <w:t>FIR</w:t>
        </w:r>
      </w:ins>
      <w:ins w:id="58" w:author="Yilun Zhu" w:date="2025-02-26T02:02:00Z">
        <w:r>
          <w:rPr>
            <w:b/>
          </w:rPr>
          <w:t>eTIP</w:t>
        </w:r>
      </w:ins>
      <w:ins w:id="59" w:author="Yilun Zhu" w:date="2025-02-26T02:01:00Z">
        <w:r>
          <w:rPr>
            <w:b/>
          </w:rPr>
          <w:t xml:space="preserve"> diagnostic system</w:t>
        </w:r>
      </w:ins>
      <w:ins w:id="60" w:author="Yilun Zhu" w:date="2025-02-26T02:02:00Z">
        <w:r>
          <w:rPr>
            <w:b/>
          </w:rPr>
          <w:t xml:space="preserve"> and lasers</w:t>
        </w:r>
      </w:ins>
    </w:p>
    <w:p w14:paraId="2E5C976D" w14:textId="77777777" w:rsidR="0068290E" w:rsidRDefault="002A38DC" w:rsidP="002A38DC">
      <w:pPr>
        <w:pStyle w:val="ListParagraph"/>
        <w:numPr>
          <w:ilvl w:val="0"/>
          <w:numId w:val="1"/>
        </w:numPr>
        <w:rPr>
          <w:b/>
        </w:rPr>
      </w:pPr>
      <w:r>
        <w:rPr>
          <w:b/>
        </w:rPr>
        <w:t>CO</w:t>
      </w:r>
      <w:r>
        <w:rPr>
          <w:b/>
          <w:vertAlign w:val="subscript"/>
        </w:rPr>
        <w:t>2</w:t>
      </w:r>
      <w:r>
        <w:rPr>
          <w:b/>
        </w:rPr>
        <w:t xml:space="preserve"> 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With the polarization set by the Brewster windows, and the wavelength set by the diffraction grating, the full laser cavity of this two channel laser is set by the grating and the output coupler</w:t>
      </w:r>
      <w:r w:rsidR="00783585">
        <w:t xml:space="preserve">. The output coupler </w:t>
      </w:r>
      <w:r w:rsidR="00BC7BD4">
        <w:t>contains a</w:t>
      </w:r>
      <w:r w:rsidR="00DD313A">
        <w:t xml:space="preserve"> Z</w:t>
      </w:r>
      <w:r w:rsidR="002D6958">
        <w:t>n</w:t>
      </w:r>
      <w:r w:rsidR="00DD313A">
        <w:t xml:space="preserve">Se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μm</w:t>
      </w:r>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9"/>
                    <a:stretch>
                      <a:fillRect/>
                    </a:stretch>
                  </pic:blipFill>
                  <pic:spPr>
                    <a:xfrm>
                      <a:off x="0" y="0"/>
                      <a:ext cx="5943600" cy="2090420"/>
                    </a:xfrm>
                    <a:prstGeom prst="rect">
                      <a:avLst/>
                    </a:prstGeom>
                  </pic:spPr>
                </pic:pic>
              </a:graphicData>
            </a:graphic>
          </wp:inline>
        </w:drawing>
      </w:r>
    </w:p>
    <w:p w14:paraId="3C843CD9" w14:textId="70C69590" w:rsidR="002A38DC" w:rsidRDefault="0068290E" w:rsidP="00092E01">
      <w:pPr>
        <w:pStyle w:val="Caption"/>
        <w:jc w:val="both"/>
      </w:pPr>
      <w:bookmarkStart w:id="61" w:name="_Ref188490497"/>
      <w:r>
        <w:t xml:space="preserve">Figure </w:t>
      </w:r>
      <w:r w:rsidR="008227D1">
        <w:fldChar w:fldCharType="begin"/>
      </w:r>
      <w:r w:rsidR="008227D1">
        <w:instrText xml:space="preserve"> SEQ Figure \* ARABIC </w:instrText>
      </w:r>
      <w:r w:rsidR="008227D1">
        <w:fldChar w:fldCharType="separate"/>
      </w:r>
      <w:r w:rsidR="00496062">
        <w:rPr>
          <w:noProof/>
        </w:rPr>
        <w:t>1</w:t>
      </w:r>
      <w:r w:rsidR="008227D1">
        <w:rPr>
          <w:noProof/>
        </w:rPr>
        <w:fldChar w:fldCharType="end"/>
      </w:r>
      <w:bookmarkEnd w:id="61"/>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401" cy="2463225"/>
                    </a:xfrm>
                    <a:prstGeom prst="rect">
                      <a:avLst/>
                    </a:prstGeom>
                  </pic:spPr>
                </pic:pic>
              </a:graphicData>
            </a:graphic>
          </wp:inline>
        </w:drawing>
      </w:r>
    </w:p>
    <w:p w14:paraId="6ED91FED" w14:textId="0271F98D" w:rsidR="007D52F9" w:rsidRPr="0018351F" w:rsidRDefault="00A36382" w:rsidP="00092E01">
      <w:pPr>
        <w:pStyle w:val="Caption"/>
        <w:ind w:firstLine="0"/>
        <w:rPr>
          <w:i w:val="0"/>
        </w:rPr>
      </w:pPr>
      <w:bookmarkStart w:id="62"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r w:rsidR="008227D1">
        <w:fldChar w:fldCharType="begin"/>
      </w:r>
      <w:r w:rsidR="008227D1">
        <w:instrText xml:space="preserve"> SEQ Figure \* ARABIC </w:instrText>
      </w:r>
      <w:r w:rsidR="008227D1">
        <w:fldChar w:fldCharType="separate"/>
      </w:r>
      <w:r w:rsidR="00496062">
        <w:rPr>
          <w:noProof/>
        </w:rPr>
        <w:t>2</w:t>
      </w:r>
      <w:r w:rsidR="008227D1">
        <w:rPr>
          <w:noProof/>
        </w:rPr>
        <w:fldChar w:fldCharType="end"/>
      </w:r>
      <w:bookmarkEnd w:id="62"/>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8A3AA9A" w:rsidR="007D52F9" w:rsidRDefault="007D52F9" w:rsidP="00092E01">
                            <w:pPr>
                              <w:pStyle w:val="Caption"/>
                              <w:ind w:firstLine="0"/>
                            </w:pPr>
                            <w:bookmarkStart w:id="63" w:name="_Ref188397081"/>
                            <w:r>
                              <w:t xml:space="preserve">Figure </w:t>
                            </w:r>
                            <w:r w:rsidR="008227D1">
                              <w:fldChar w:fldCharType="begin"/>
                            </w:r>
                            <w:r w:rsidR="008227D1">
                              <w:instrText xml:space="preserve"> SEQ Figure \* ARABIC </w:instrText>
                            </w:r>
                            <w:r w:rsidR="008227D1">
                              <w:fldChar w:fldCharType="separate"/>
                            </w:r>
                            <w:r w:rsidR="00496062">
                              <w:rPr>
                                <w:noProof/>
                              </w:rPr>
                              <w:t>3</w:t>
                            </w:r>
                            <w:r w:rsidR="008227D1">
                              <w:rPr>
                                <w:noProof/>
                              </w:rPr>
                              <w:fldChar w:fldCharType="end"/>
                            </w:r>
                            <w:bookmarkEnd w:id="6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8A3AA9A" w:rsidR="007D52F9" w:rsidRDefault="007D52F9" w:rsidP="00092E01">
                      <w:pPr>
                        <w:pStyle w:val="Caption"/>
                        <w:ind w:firstLine="0"/>
                      </w:pPr>
                      <w:bookmarkStart w:id="63" w:name="_Ref188397081"/>
                      <w:r>
                        <w:t xml:space="preserve">Figure </w:t>
                      </w:r>
                      <w:fldSimple w:instr=" SEQ Figure \* ARABIC ">
                        <w:r w:rsidR="00496062">
                          <w:rPr>
                            <w:noProof/>
                          </w:rPr>
                          <w:t>3</w:t>
                        </w:r>
                      </w:fldSimple>
                      <w:bookmarkEnd w:id="63"/>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Default="0018351F" w:rsidP="0018351F">
      <w:pPr>
        <w:pStyle w:val="ListParagraph"/>
        <w:rPr>
          <w:b/>
        </w:rPr>
      </w:pPr>
    </w:p>
    <w:p w14:paraId="45B56B18" w14:textId="77459700" w:rsidR="0018351F" w:rsidRDefault="0018351F" w:rsidP="0018351F">
      <w:pPr>
        <w:pStyle w:val="ListParagraph"/>
        <w:rPr>
          <w:b/>
        </w:rPr>
      </w:pPr>
    </w:p>
    <w:p w14:paraId="60721863" w14:textId="25F644CF" w:rsidR="0018351F" w:rsidRDefault="0018351F" w:rsidP="0018351F">
      <w:pPr>
        <w:pStyle w:val="ListParagraph"/>
        <w:rPr>
          <w:b/>
        </w:rPr>
      </w:pPr>
    </w:p>
    <w:p w14:paraId="71E508F0" w14:textId="042E588E" w:rsidR="0018351F" w:rsidRDefault="0018351F" w:rsidP="0018351F">
      <w:pPr>
        <w:pStyle w:val="ListParagraph"/>
        <w:rPr>
          <w:b/>
        </w:rPr>
      </w:pPr>
    </w:p>
    <w:p w14:paraId="3C36B1E8" w14:textId="4820C897" w:rsidR="0018351F" w:rsidRDefault="0018351F" w:rsidP="0018351F">
      <w:pPr>
        <w:pStyle w:val="ListParagraph"/>
        <w:rPr>
          <w:b/>
        </w:rPr>
      </w:pPr>
    </w:p>
    <w:p w14:paraId="41F46701" w14:textId="593B935A" w:rsidR="0018351F" w:rsidRDefault="0018351F" w:rsidP="0018351F">
      <w:pPr>
        <w:pStyle w:val="ListParagraph"/>
        <w:rPr>
          <w:b/>
        </w:rPr>
      </w:pPr>
    </w:p>
    <w:p w14:paraId="4A0EE521" w14:textId="3D43B7B6" w:rsidR="0018351F" w:rsidRDefault="0018351F" w:rsidP="0018351F">
      <w:pPr>
        <w:pStyle w:val="ListParagraph"/>
        <w:ind w:firstLine="0"/>
        <w:rPr>
          <w:b/>
        </w:rPr>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(lpi), with 20% transmission and 80% reflection for FIR radiation at a 432 μm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48E5C431" w:rsidR="0074013E" w:rsidRPr="00704921" w:rsidRDefault="004111D7" w:rsidP="004111D7">
      <w:pPr>
        <w:pStyle w:val="ListParagraph"/>
        <w:jc w:val="center"/>
        <w:rPr>
          <w:b/>
        </w:rPr>
      </w:pPr>
      <w:r w:rsidRPr="004111D7">
        <w:rPr>
          <w:b/>
          <w:noProof/>
        </w:rPr>
        <w:drawing>
          <wp:inline distT="0" distB="0" distL="0" distR="0" wp14:anchorId="31A471DB" wp14:editId="38B9FFEB">
            <wp:extent cx="3578997" cy="4028815"/>
            <wp:effectExtent l="0" t="0" r="2540" b="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12"/>
                    <a:stretch>
                      <a:fillRect/>
                    </a:stretch>
                  </pic:blipFill>
                  <pic:spPr>
                    <a:xfrm>
                      <a:off x="0" y="0"/>
                      <a:ext cx="3582304" cy="4032537"/>
                    </a:xfrm>
                    <a:prstGeom prst="rect">
                      <a:avLst/>
                    </a:prstGeom>
                  </pic:spPr>
                </pic:pic>
              </a:graphicData>
            </a:graphic>
          </wp:inline>
        </w:drawing>
      </w:r>
    </w:p>
    <w:p w14:paraId="3442A3C8" w14:textId="77777777" w:rsidR="0074013E" w:rsidRDefault="0074013E" w:rsidP="0074013E">
      <w:pPr>
        <w:keepNext/>
      </w:pPr>
      <w:r>
        <w:rPr>
          <w:b/>
        </w:rPr>
        <w:tab/>
      </w:r>
    </w:p>
    <w:p w14:paraId="7B920A17" w14:textId="506157E9" w:rsidR="007D52F9" w:rsidRPr="0073010F" w:rsidRDefault="0074013E" w:rsidP="00092E01">
      <w:pPr>
        <w:pStyle w:val="Caption"/>
        <w:jc w:val="both"/>
      </w:pPr>
      <w:bookmarkStart w:id="64" w:name="_Ref189488509"/>
      <w:r>
        <w:t xml:space="preserve">Figure </w:t>
      </w:r>
      <w:r w:rsidR="008227D1">
        <w:fldChar w:fldCharType="begin"/>
      </w:r>
      <w:r w:rsidR="008227D1">
        <w:instrText xml:space="preserve"> SEQ Figure \* ARABIC </w:instrText>
      </w:r>
      <w:r w:rsidR="008227D1">
        <w:fldChar w:fldCharType="separate"/>
      </w:r>
      <w:r w:rsidR="00496062">
        <w:rPr>
          <w:noProof/>
        </w:rPr>
        <w:t>4</w:t>
      </w:r>
      <w:r w:rsidR="008227D1">
        <w:rPr>
          <w:noProof/>
        </w:rPr>
        <w:fldChar w:fldCharType="end"/>
      </w:r>
      <w:bookmarkEnd w:id="64"/>
      <w:r>
        <w:t xml:space="preserve">.Overview of FIR system formic acid laser </w:t>
      </w:r>
      <w:r w:rsidR="00C508B8">
        <w:t>(a) schematic layout of FIR laser system. (b) Real picture of FIR laser system.</w:t>
      </w:r>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3"/>
                    <a:stretch>
                      <a:fillRect/>
                    </a:stretch>
                  </pic:blipFill>
                  <pic:spPr>
                    <a:xfrm>
                      <a:off x="0" y="0"/>
                      <a:ext cx="5943600" cy="1816735"/>
                    </a:xfrm>
                    <a:prstGeom prst="rect">
                      <a:avLst/>
                    </a:prstGeom>
                  </pic:spPr>
                </pic:pic>
              </a:graphicData>
            </a:graphic>
          </wp:inline>
        </w:drawing>
      </w:r>
    </w:p>
    <w:p w14:paraId="6DAFD59E" w14:textId="5ABF5D85" w:rsidR="000E7BDE" w:rsidRDefault="00F64214" w:rsidP="00F64214">
      <w:pPr>
        <w:pStyle w:val="Caption"/>
      </w:pPr>
      <w:bookmarkStart w:id="65" w:name="_Ref189488817"/>
      <w:r>
        <w:t xml:space="preserve">Figure </w:t>
      </w:r>
      <w:r w:rsidR="008227D1">
        <w:fldChar w:fldCharType="begin"/>
      </w:r>
      <w:r w:rsidR="008227D1">
        <w:instrText xml:space="preserve"> SEQ Figure \* ARABIC </w:instrText>
      </w:r>
      <w:r w:rsidR="008227D1">
        <w:fldChar w:fldCharType="separate"/>
      </w:r>
      <w:r w:rsidR="00496062">
        <w:rPr>
          <w:noProof/>
        </w:rPr>
        <w:t>5</w:t>
      </w:r>
      <w:r w:rsidR="008227D1">
        <w:rPr>
          <w:noProof/>
        </w:rPr>
        <w:fldChar w:fldCharType="end"/>
      </w:r>
      <w:bookmarkEnd w:id="65"/>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006D2048" w:rsidR="0099480D" w:rsidRDefault="0099480D" w:rsidP="00FF23FA">
                            <w:pPr>
                              <w:pStyle w:val="Caption"/>
                              <w:ind w:firstLine="0"/>
                              <w:rPr>
                                <w:noProof/>
                              </w:rPr>
                            </w:pPr>
                            <w:bookmarkStart w:id="66" w:name="_Ref189693412"/>
                            <w:r>
                              <w:t xml:space="preserve">Figure </w:t>
                            </w:r>
                            <w:r w:rsidR="008227D1">
                              <w:fldChar w:fldCharType="begin"/>
                            </w:r>
                            <w:r w:rsidR="008227D1">
                              <w:instrText xml:space="preserve"> SEQ Figure \* ARABIC </w:instrText>
                            </w:r>
                            <w:r w:rsidR="008227D1">
                              <w:fldChar w:fldCharType="separate"/>
                            </w:r>
                            <w:r w:rsidR="00496062">
                              <w:rPr>
                                <w:noProof/>
                              </w:rPr>
                              <w:t>6</w:t>
                            </w:r>
                            <w:r w:rsidR="008227D1">
                              <w:rPr>
                                <w:noProof/>
                              </w:rPr>
                              <w:fldChar w:fldCharType="end"/>
                            </w:r>
                            <w:bookmarkEnd w:id="66"/>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006D2048" w:rsidR="0099480D" w:rsidRDefault="0099480D" w:rsidP="00FF23FA">
                      <w:pPr>
                        <w:pStyle w:val="Caption"/>
                        <w:ind w:firstLine="0"/>
                        <w:rPr>
                          <w:noProof/>
                        </w:rPr>
                      </w:pPr>
                      <w:bookmarkStart w:id="67" w:name="_Ref189693412"/>
                      <w:r>
                        <w:t xml:space="preserve">Figure </w:t>
                      </w:r>
                      <w:fldSimple w:instr=" SEQ Figure \* ARABIC ">
                        <w:r w:rsidR="00496062">
                          <w:rPr>
                            <w:noProof/>
                          </w:rPr>
                          <w:t>6</w:t>
                        </w:r>
                      </w:fldSimple>
                      <w:bookmarkEnd w:id="67"/>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5"/>
                    <a:stretch>
                      <a:fillRect/>
                    </a:stretch>
                  </pic:blipFill>
                  <pic:spPr>
                    <a:xfrm>
                      <a:off x="0" y="0"/>
                      <a:ext cx="5943600" cy="1798320"/>
                    </a:xfrm>
                    <a:prstGeom prst="rect">
                      <a:avLst/>
                    </a:prstGeom>
                  </pic:spPr>
                </pic:pic>
              </a:graphicData>
            </a:graphic>
          </wp:inline>
        </w:drawing>
      </w:r>
    </w:p>
    <w:p w14:paraId="6BE1E188" w14:textId="31B5B5EA" w:rsidR="007776E6" w:rsidRDefault="007776E6" w:rsidP="007776E6">
      <w:pPr>
        <w:pStyle w:val="Caption"/>
      </w:pPr>
      <w:r>
        <w:t xml:space="preserve">Figure </w:t>
      </w:r>
      <w:r w:rsidR="008227D1">
        <w:fldChar w:fldCharType="begin"/>
      </w:r>
      <w:r w:rsidR="008227D1">
        <w:instrText xml:space="preserve"> SEQ Figure \* ARABIC </w:instrText>
      </w:r>
      <w:r w:rsidR="008227D1">
        <w:fldChar w:fldCharType="separate"/>
      </w:r>
      <w:r w:rsidR="00496062">
        <w:rPr>
          <w:noProof/>
        </w:rPr>
        <w:t>7</w:t>
      </w:r>
      <w:r w:rsidR="008227D1">
        <w:rPr>
          <w:noProof/>
        </w:rPr>
        <w:fldChar w:fldCharType="end"/>
      </w:r>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1C7E2BBE" w:rsidR="007776E6" w:rsidRPr="007776E6" w:rsidRDefault="007776E6" w:rsidP="00C42107">
      <w:pPr>
        <w:pStyle w:val="Caption"/>
      </w:pPr>
      <w:bookmarkStart w:id="67" w:name="_Ref190033396"/>
      <w:r>
        <w:t xml:space="preserve">Figure </w:t>
      </w:r>
      <w:r w:rsidR="008227D1">
        <w:fldChar w:fldCharType="begin"/>
      </w:r>
      <w:r w:rsidR="008227D1">
        <w:instrText xml:space="preserve"> SEQ Figure \* ARABIC </w:instrText>
      </w:r>
      <w:r w:rsidR="008227D1">
        <w:fldChar w:fldCharType="separate"/>
      </w:r>
      <w:r w:rsidR="00496062">
        <w:rPr>
          <w:noProof/>
        </w:rPr>
        <w:t>8</w:t>
      </w:r>
      <w:r w:rsidR="008227D1">
        <w:rPr>
          <w:noProof/>
        </w:rPr>
        <w:fldChar w:fldCharType="end"/>
      </w:r>
      <w:bookmarkEnd w:id="67"/>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7"/>
                    <a:stretch>
                      <a:fillRect/>
                    </a:stretch>
                  </pic:blipFill>
                  <pic:spPr>
                    <a:xfrm>
                      <a:off x="0" y="0"/>
                      <a:ext cx="4096383" cy="2731798"/>
                    </a:xfrm>
                    <a:prstGeom prst="rect">
                      <a:avLst/>
                    </a:prstGeom>
                  </pic:spPr>
                </pic:pic>
              </a:graphicData>
            </a:graphic>
          </wp:inline>
        </w:drawing>
      </w:r>
    </w:p>
    <w:p w14:paraId="7CA367EB" w14:textId="29680496" w:rsidR="00AB2C7D" w:rsidRDefault="00AB2C7D" w:rsidP="00AB2C7D">
      <w:pPr>
        <w:pStyle w:val="Caption"/>
      </w:pPr>
      <w:bookmarkStart w:id="68" w:name="_Ref190033581"/>
      <w:r>
        <w:t xml:space="preserve">Figure </w:t>
      </w:r>
      <w:r w:rsidR="008227D1">
        <w:fldChar w:fldCharType="begin"/>
      </w:r>
      <w:r w:rsidR="008227D1">
        <w:instrText xml:space="preserve"> SEQ Figure \* ARABIC </w:instrText>
      </w:r>
      <w:r w:rsidR="008227D1">
        <w:fldChar w:fldCharType="separate"/>
      </w:r>
      <w:r w:rsidR="00496062">
        <w:rPr>
          <w:noProof/>
        </w:rPr>
        <w:t>9</w:t>
      </w:r>
      <w:r w:rsidR="008227D1">
        <w:rPr>
          <w:noProof/>
        </w:rPr>
        <w:fldChar w:fldCharType="end"/>
      </w:r>
      <w:bookmarkEnd w:id="68"/>
      <w:r>
        <w:t>.(a) FIR laser system alignment setup. (b) diffraction pattern</w:t>
      </w:r>
      <w:r w:rsidR="0080210B">
        <w:t xml:space="preserve"> on imaging plane </w:t>
      </w:r>
      <w:del w:id="69"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BAE28D6" w:rsidR="00AA0068" w:rsidRDefault="00A36382" w:rsidP="00A36382">
      <w:pPr>
        <w:pStyle w:val="Caption"/>
        <w:jc w:val="center"/>
      </w:pPr>
      <w:bookmarkStart w:id="70"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8"/>
                    <a:stretch>
                      <a:fillRect/>
                    </a:stretch>
                  </pic:blipFill>
                  <pic:spPr>
                    <a:xfrm>
                      <a:off x="0" y="0"/>
                      <a:ext cx="5943600" cy="2792730"/>
                    </a:xfrm>
                    <a:prstGeom prst="rect">
                      <a:avLst/>
                    </a:prstGeom>
                  </pic:spPr>
                </pic:pic>
              </a:graphicData>
            </a:graphic>
          </wp:inline>
        </w:drawing>
      </w:r>
      <w:r w:rsidR="00AA0068">
        <w:t xml:space="preserve">Figure </w:t>
      </w:r>
      <w:r w:rsidR="008227D1">
        <w:fldChar w:fldCharType="begin"/>
      </w:r>
      <w:r w:rsidR="008227D1">
        <w:instrText xml:space="preserve"> SEQ Figure \* ARABIC </w:instrText>
      </w:r>
      <w:r w:rsidR="008227D1">
        <w:fldChar w:fldCharType="separate"/>
      </w:r>
      <w:r w:rsidR="00496062">
        <w:rPr>
          <w:noProof/>
        </w:rPr>
        <w:t>10</w:t>
      </w:r>
      <w:r w:rsidR="008227D1">
        <w:rPr>
          <w:noProof/>
        </w:rPr>
        <w:fldChar w:fldCharType="end"/>
      </w:r>
      <w:bookmarkEnd w:id="70"/>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19"/>
                    <a:stretch>
                      <a:fillRect/>
                    </a:stretch>
                  </pic:blipFill>
                  <pic:spPr>
                    <a:xfrm>
                      <a:off x="0" y="0"/>
                      <a:ext cx="2181925" cy="3206481"/>
                    </a:xfrm>
                    <a:prstGeom prst="rect">
                      <a:avLst/>
                    </a:prstGeom>
                  </pic:spPr>
                </pic:pic>
              </a:graphicData>
            </a:graphic>
          </wp:inline>
        </w:drawing>
      </w:r>
    </w:p>
    <w:p w14:paraId="406B1192" w14:textId="33C4F889" w:rsidR="002B3EC9" w:rsidRDefault="00451443" w:rsidP="00FF23FA">
      <w:pPr>
        <w:pStyle w:val="Caption"/>
      </w:pPr>
      <w:bookmarkStart w:id="71" w:name="_Ref189947314"/>
      <w:r>
        <w:t xml:space="preserve">Figure </w:t>
      </w:r>
      <w:r w:rsidR="008227D1">
        <w:fldChar w:fldCharType="begin"/>
      </w:r>
      <w:r w:rsidR="008227D1">
        <w:instrText xml:space="preserve"> SEQ Figure \*</w:instrText>
      </w:r>
      <w:r w:rsidR="008227D1">
        <w:instrText xml:space="preserve"> ARABIC </w:instrText>
      </w:r>
      <w:r w:rsidR="008227D1">
        <w:fldChar w:fldCharType="separate"/>
      </w:r>
      <w:r w:rsidR="00496062">
        <w:rPr>
          <w:noProof/>
        </w:rPr>
        <w:t>11</w:t>
      </w:r>
      <w:r w:rsidR="008227D1">
        <w:rPr>
          <w:noProof/>
        </w:rPr>
        <w:fldChar w:fldCharType="end"/>
      </w:r>
      <w:bookmarkEnd w:id="71"/>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0"/>
                    <a:stretch>
                      <a:fillRect/>
                    </a:stretch>
                  </pic:blipFill>
                  <pic:spPr>
                    <a:xfrm>
                      <a:off x="0" y="0"/>
                      <a:ext cx="5943600" cy="1810385"/>
                    </a:xfrm>
                    <a:prstGeom prst="rect">
                      <a:avLst/>
                    </a:prstGeom>
                  </pic:spPr>
                </pic:pic>
              </a:graphicData>
            </a:graphic>
          </wp:inline>
        </w:drawing>
      </w:r>
    </w:p>
    <w:p w14:paraId="408E7F60" w14:textId="13B8999B" w:rsidR="0080210B" w:rsidRDefault="00CE0AC0" w:rsidP="00CE0AC0">
      <w:pPr>
        <w:pStyle w:val="Caption"/>
      </w:pPr>
      <w:r>
        <w:t xml:space="preserve">Figure </w:t>
      </w:r>
      <w:r w:rsidR="008227D1">
        <w:fldChar w:fldCharType="begin"/>
      </w:r>
      <w:r w:rsidR="008227D1">
        <w:instrText xml:space="preserve"> SEQ Figure \* ARABIC </w:instrText>
      </w:r>
      <w:r w:rsidR="008227D1">
        <w:fldChar w:fldCharType="separate"/>
      </w:r>
      <w:r w:rsidR="00496062">
        <w:rPr>
          <w:noProof/>
        </w:rPr>
        <w:t>12</w:t>
      </w:r>
      <w:r w:rsidR="008227D1">
        <w:rPr>
          <w:noProof/>
        </w:rPr>
        <w:fldChar w:fldCharType="end"/>
      </w:r>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1"/>
                    <a:stretch>
                      <a:fillRect/>
                    </a:stretch>
                  </pic:blipFill>
                  <pic:spPr>
                    <a:xfrm>
                      <a:off x="0" y="0"/>
                      <a:ext cx="3194581" cy="2530059"/>
                    </a:xfrm>
                    <a:prstGeom prst="rect">
                      <a:avLst/>
                    </a:prstGeom>
                  </pic:spPr>
                </pic:pic>
              </a:graphicData>
            </a:graphic>
          </wp:inline>
        </w:drawing>
      </w:r>
    </w:p>
    <w:p w14:paraId="3CE5EA1B" w14:textId="7EFD5B4B" w:rsidR="00443BD7" w:rsidRDefault="00443BD7" w:rsidP="00443BD7">
      <w:pPr>
        <w:pStyle w:val="Caption"/>
        <w:jc w:val="center"/>
      </w:pPr>
      <w:bookmarkStart w:id="72" w:name="_Ref189872386"/>
      <w:r>
        <w:t xml:space="preserve">Figure </w:t>
      </w:r>
      <w:r w:rsidR="008227D1">
        <w:fldChar w:fldCharType="begin"/>
      </w:r>
      <w:r w:rsidR="008227D1">
        <w:instrText xml:space="preserve"> SEQ Figure \* ARABIC </w:instrText>
      </w:r>
      <w:r w:rsidR="008227D1">
        <w:fldChar w:fldCharType="separate"/>
      </w:r>
      <w:r w:rsidR="00496062">
        <w:rPr>
          <w:noProof/>
        </w:rPr>
        <w:t>13</w:t>
      </w:r>
      <w:r w:rsidR="008227D1">
        <w:rPr>
          <w:noProof/>
        </w:rPr>
        <w:fldChar w:fldCharType="end"/>
      </w:r>
      <w:bookmarkEnd w:id="72"/>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040BDDF4"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50 </w:t>
      </w:r>
      <w:r w:rsidR="00475B3F">
        <w:t>mW,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P</w:t>
      </w:r>
      <w:r w:rsidR="00364891">
        <w:rPr>
          <w:vertAlign w:val="subscript"/>
        </w:rPr>
        <w:t>scan</w:t>
      </w:r>
      <w:r w:rsidR="00364891">
        <w:t>/P</w:t>
      </w:r>
      <w:r w:rsidR="00364891">
        <w:rPr>
          <w:rFonts w:hint="eastAsia"/>
          <w:vertAlign w:val="subscript"/>
        </w:rPr>
        <w:t>ref</w:t>
      </w:r>
      <w:r w:rsidR="00364891">
        <w:t xml:space="preserve">, where the </w:t>
      </w:r>
      <w:r w:rsidR="00F21F93">
        <w:t>P</w:t>
      </w:r>
      <w:r w:rsidR="00F21F93">
        <w:rPr>
          <w:vertAlign w:val="subscript"/>
        </w:rPr>
        <w:t>scan</w:t>
      </w:r>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2"/>
                    <a:stretch>
                      <a:fillRect/>
                    </a:stretch>
                  </pic:blipFill>
                  <pic:spPr>
                    <a:xfrm>
                      <a:off x="0" y="0"/>
                      <a:ext cx="3495458" cy="2225264"/>
                    </a:xfrm>
                    <a:prstGeom prst="rect">
                      <a:avLst/>
                    </a:prstGeom>
                  </pic:spPr>
                </pic:pic>
              </a:graphicData>
            </a:graphic>
          </wp:inline>
        </w:drawing>
      </w:r>
    </w:p>
    <w:p w14:paraId="021754C5" w14:textId="74701F59" w:rsidR="001D47BE" w:rsidRDefault="00364891" w:rsidP="001D47BE">
      <w:pPr>
        <w:pStyle w:val="Caption"/>
        <w:jc w:val="center"/>
      </w:pPr>
      <w:bookmarkStart w:id="73" w:name="_Ref189955793"/>
      <w:r>
        <w:t xml:space="preserve">Figure </w:t>
      </w:r>
      <w:r w:rsidR="008227D1">
        <w:fldChar w:fldCharType="begin"/>
      </w:r>
      <w:r w:rsidR="008227D1">
        <w:instrText xml:space="preserve"> SEQ Figure \* ARABIC </w:instrText>
      </w:r>
      <w:r w:rsidR="008227D1">
        <w:fldChar w:fldCharType="separate"/>
      </w:r>
      <w:r w:rsidR="00496062">
        <w:rPr>
          <w:noProof/>
        </w:rPr>
        <w:t>14</w:t>
      </w:r>
      <w:r w:rsidR="008227D1">
        <w:rPr>
          <w:noProof/>
        </w:rPr>
        <w:fldChar w:fldCharType="end"/>
      </w:r>
      <w:bookmarkEnd w:id="73"/>
      <w:r>
        <w:t>. Beam profile measurement setup</w:t>
      </w:r>
    </w:p>
    <w:p w14:paraId="541BBD6A" w14:textId="430662F3" w:rsidR="001D47BE" w:rsidRDefault="006A51F9" w:rsidP="001D47BE">
      <w:r>
        <w:t xml:space="preserve">The beam profile appears as shown in </w:t>
      </w:r>
      <w:r w:rsidR="00FF23FA">
        <w:t>f</w:t>
      </w:r>
      <w:r>
        <w:t>ig.</w:t>
      </w:r>
      <w:r>
        <w:fldChar w:fldCharType="begin"/>
      </w:r>
      <w:r>
        <w:instrText xml:space="preserve"> REF _Ref189957482 \h\#"0" </w:instrText>
      </w:r>
      <w:r>
        <w:fldChar w:fldCharType="separate"/>
      </w:r>
      <w:r w:rsidR="00C42107">
        <w:t>15</w:t>
      </w:r>
      <w:r>
        <w:fldChar w:fldCharType="end"/>
      </w:r>
      <w:r>
        <w:t xml:space="preserve"> when all mirrors are well aligned. However, it is highly sensitive to the metallic mesh angle—even a deviation of 0.1° can result in a completely different beam profile, as demonstrated in Fig. </w:t>
      </w:r>
      <w:r>
        <w:fldChar w:fldCharType="begin"/>
      </w:r>
      <w:r>
        <w:instrText xml:space="preserve"> REF _Ref189957854 \h\#"0" </w:instrText>
      </w:r>
      <w:r>
        <w:fldChar w:fldCharType="separate"/>
      </w:r>
      <w:r w:rsidR="00C42107">
        <w:t>16</w:t>
      </w:r>
      <w:r>
        <w:fldChar w:fldCharType="end"/>
      </w:r>
      <w:r>
        <w:t xml:space="preserve"> and </w:t>
      </w:r>
      <w:r>
        <w:fldChar w:fldCharType="begin"/>
      </w:r>
      <w:r>
        <w:instrText xml:space="preserve"> REF _Ref189957857 \h\#"0" </w:instrText>
      </w:r>
      <w:r>
        <w:fldChar w:fldCharType="separate"/>
      </w:r>
      <w:r w:rsidR="00C42107">
        <w:t>17</w:t>
      </w:r>
      <w:r>
        <w:fldChar w:fldCharType="end"/>
      </w:r>
      <w:r>
        <w:t xml:space="preserve"> .</w:t>
      </w:r>
      <w:r w:rsidRPr="006A51F9">
        <w:t xml:space="preserve"> </w:t>
      </w:r>
      <w:r>
        <w: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t>
      </w:r>
      <w:r w:rsidR="00475B3F" w:rsidRPr="00475B3F">
        <w:t>Consequently, aligning the mesh requires meticulous precision and, at times, even a bit of luck</w:t>
      </w:r>
      <w:r>
        <w:t>. The most practical solution is to position the mesh outside the vacuum chamber,</w:t>
      </w:r>
      <w:r w:rsidR="00475B3F">
        <w:t xml:space="preserve"> </w:t>
      </w:r>
      <w:r>
        <w:t>which could make laser alignment much easier.</w:t>
      </w:r>
      <w:r w:rsidRPr="006A51F9">
        <w:t xml:space="preserve"> </w:t>
      </w:r>
    </w:p>
    <w:p w14:paraId="473E8006" w14:textId="77777777" w:rsidR="00C50B91" w:rsidRDefault="00C50B91" w:rsidP="00C50B91">
      <w:pPr>
        <w:keepNext/>
        <w:jc w:val="center"/>
      </w:pPr>
      <w:r w:rsidRPr="00C50B91">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5821" cy="2711866"/>
                    </a:xfrm>
                    <a:prstGeom prst="rect">
                      <a:avLst/>
                    </a:prstGeom>
                  </pic:spPr>
                </pic:pic>
              </a:graphicData>
            </a:graphic>
          </wp:inline>
        </w:drawing>
      </w:r>
    </w:p>
    <w:p w14:paraId="43C241F8" w14:textId="66041EC2" w:rsidR="00C50B91" w:rsidRDefault="00C50B91" w:rsidP="00C50B91">
      <w:pPr>
        <w:pStyle w:val="Caption"/>
        <w:jc w:val="center"/>
      </w:pPr>
      <w:bookmarkStart w:id="74" w:name="_Ref189957482"/>
      <w:r>
        <w:t xml:space="preserve">Figure </w:t>
      </w:r>
      <w:r w:rsidR="008227D1">
        <w:fldChar w:fldCharType="begin"/>
      </w:r>
      <w:r w:rsidR="008227D1">
        <w:instrText xml:space="preserve"> SEQ Figure \* ARABIC </w:instrText>
      </w:r>
      <w:r w:rsidR="008227D1">
        <w:fldChar w:fldCharType="separate"/>
      </w:r>
      <w:r w:rsidR="00496062">
        <w:rPr>
          <w:noProof/>
        </w:rPr>
        <w:t>15</w:t>
      </w:r>
      <w:r w:rsidR="008227D1">
        <w:rPr>
          <w:noProof/>
        </w:rPr>
        <w:fldChar w:fldCharType="end"/>
      </w:r>
      <w:bookmarkEnd w:id="74"/>
      <w:r>
        <w:t xml:space="preserve">.FIR beam profile </w:t>
      </w:r>
    </w:p>
    <w:p w14:paraId="0E698E21" w14:textId="77777777" w:rsidR="00C50B91" w:rsidRDefault="00C50B91" w:rsidP="001D47BE"/>
    <w:p w14:paraId="027E42F6" w14:textId="77777777" w:rsidR="00C50B91" w:rsidRDefault="00C50B91" w:rsidP="00C50B91">
      <w:pPr>
        <w:keepNext/>
      </w:pPr>
      <w:r w:rsidRPr="00CD6E83">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4"/>
                    <a:stretch>
                      <a:fillRect/>
                    </a:stretch>
                  </pic:blipFill>
                  <pic:spPr>
                    <a:xfrm>
                      <a:off x="0" y="0"/>
                      <a:ext cx="5943600" cy="2733592"/>
                    </a:xfrm>
                    <a:prstGeom prst="rect">
                      <a:avLst/>
                    </a:prstGeom>
                  </pic:spPr>
                </pic:pic>
              </a:graphicData>
            </a:graphic>
          </wp:inline>
        </w:drawing>
      </w:r>
    </w:p>
    <w:p w14:paraId="40DB88F8" w14:textId="141D1990" w:rsidR="00C50B91" w:rsidRDefault="00C50B91" w:rsidP="00C50B91">
      <w:pPr>
        <w:pStyle w:val="Caption"/>
      </w:pPr>
      <w:bookmarkStart w:id="75" w:name="_Ref189957854"/>
      <w:r>
        <w:t xml:space="preserve">Figure </w:t>
      </w:r>
      <w:r w:rsidR="008227D1">
        <w:fldChar w:fldCharType="begin"/>
      </w:r>
      <w:r w:rsidR="008227D1">
        <w:instrText xml:space="preserve"> SEQ Figure \* ARABIC </w:instrText>
      </w:r>
      <w:r w:rsidR="008227D1">
        <w:fldChar w:fldCharType="separate"/>
      </w:r>
      <w:r w:rsidR="00496062">
        <w:rPr>
          <w:noProof/>
        </w:rPr>
        <w:t>16</w:t>
      </w:r>
      <w:r w:rsidR="008227D1">
        <w:rPr>
          <w:noProof/>
        </w:rPr>
        <w:fldChar w:fldCharType="end"/>
      </w:r>
      <w:bookmarkEnd w:id="75"/>
      <w:r>
        <w:t>.</w:t>
      </w:r>
      <w:r w:rsidRPr="00157329">
        <w:t xml:space="preserve">Beam profile for zero-order diffraction pattern at Upper, </w:t>
      </w:r>
      <w:r>
        <w:t xml:space="preserve">near </w:t>
      </w:r>
      <w:r w:rsidRPr="00157329">
        <w:t>center and below of the center</w:t>
      </w:r>
      <w:r w:rsidR="006A51F9">
        <w:t>.</w:t>
      </w:r>
    </w:p>
    <w:p w14:paraId="41227560" w14:textId="77777777" w:rsidR="00C50B91" w:rsidRDefault="00C50B91" w:rsidP="00C50B91">
      <w:pPr>
        <w:keepNext/>
      </w:pPr>
      <w:r>
        <w:rPr>
          <w:noProof/>
        </w:rPr>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p>
    <w:p w14:paraId="61FDC834" w14:textId="00CCEA43" w:rsidR="00C50B91" w:rsidRDefault="00C50B91" w:rsidP="00C50B91">
      <w:pPr>
        <w:pStyle w:val="Caption"/>
      </w:pPr>
      <w:bookmarkStart w:id="76" w:name="_Ref189957857"/>
      <w:r>
        <w:t xml:space="preserve">Figure </w:t>
      </w:r>
      <w:r w:rsidR="008227D1">
        <w:fldChar w:fldCharType="begin"/>
      </w:r>
      <w:r w:rsidR="008227D1">
        <w:instrText xml:space="preserve"> SEQ Figure \* ARABIC </w:instrText>
      </w:r>
      <w:r w:rsidR="008227D1">
        <w:fldChar w:fldCharType="separate"/>
      </w:r>
      <w:r w:rsidR="00496062">
        <w:rPr>
          <w:noProof/>
        </w:rPr>
        <w:t>17</w:t>
      </w:r>
      <w:r w:rsidR="008227D1">
        <w:rPr>
          <w:noProof/>
        </w:rPr>
        <w:fldChar w:fldCharType="end"/>
      </w:r>
      <w:bookmarkEnd w:id="76"/>
      <w:r>
        <w:t xml:space="preserve"> </w:t>
      </w:r>
      <w:r w:rsidRPr="00C50B91">
        <w:t>Beam profile for zero-order diffraction pattern at left, center and right of the center</w:t>
      </w:r>
    </w:p>
    <w:p w14:paraId="24B15FD9" w14:textId="43B6C772" w:rsidR="00DF4151" w:rsidRDefault="00DF4151" w:rsidP="00DF4151"/>
    <w:p w14:paraId="560E426B" w14:textId="36134E1A" w:rsidR="00DF4151" w:rsidRDefault="00DF4151" w:rsidP="001D7F6E">
      <w:pPr>
        <w:ind w:firstLine="0"/>
        <w:rPr>
          <w:b/>
        </w:rPr>
      </w:pPr>
      <w:r w:rsidRPr="00092E01">
        <w:rPr>
          <w:b/>
        </w:rPr>
        <w:t xml:space="preserve">Upgrade the </w:t>
      </w:r>
      <w:r w:rsidR="00092E01">
        <w:rPr>
          <w:b/>
        </w:rPr>
        <w:t xml:space="preserve">system by setting the </w:t>
      </w:r>
      <w:r w:rsidRPr="00092E01">
        <w:rPr>
          <w:b/>
        </w:rPr>
        <w:t xml:space="preserve">mesh outside of the </w:t>
      </w:r>
      <w:r w:rsidR="00092E01" w:rsidRPr="00092E01">
        <w:rPr>
          <w:b/>
        </w:rPr>
        <w:t>laser system</w:t>
      </w:r>
    </w:p>
    <w:p w14:paraId="737D9DE1" w14:textId="6521C703" w:rsidR="00092E01" w:rsidRDefault="0038144B" w:rsidP="00DF4151">
      <w:r>
        <w: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w:t>
      </w:r>
      <w:r>
        <w:lastRenderedPageBreak/>
        <w:t xml:space="preserve">condition. Consider all </w:t>
      </w:r>
      <w:r w:rsidR="002E6C59">
        <w:t>shortages,</w:t>
      </w:r>
      <w:r w:rsidR="00E5595D">
        <w:t xml:space="preserve"> the mesh</w:t>
      </w:r>
      <w:r w:rsidR="004111D7">
        <w:t xml:space="preserve"> with the optical stage</w:t>
      </w:r>
      <w:r w:rsidR="00E5595D">
        <w:t xml:space="preserve"> is set outside of the laser </w:t>
      </w:r>
      <w:r w:rsidR="002E6C59">
        <w:t xml:space="preserve">vacuum </w:t>
      </w:r>
      <w:r w:rsidR="00E5595D">
        <w:t>system</w:t>
      </w:r>
      <w:r w:rsidR="004111D7">
        <w:t xml:space="preserve">, as shown in </w:t>
      </w:r>
      <w:r w:rsidR="00A6144D">
        <w:t>fig.</w:t>
      </w:r>
      <w:r w:rsidR="00A6144D">
        <w:fldChar w:fldCharType="begin"/>
      </w:r>
      <w:r w:rsidR="00A6144D">
        <w:instrText xml:space="preserve"> REF _Ref191165279 \h \#"0"</w:instrText>
      </w:r>
      <w:r w:rsidR="00A6144D">
        <w:fldChar w:fldCharType="separate"/>
      </w:r>
      <w:r w:rsidR="00A6144D">
        <w:t>18</w:t>
      </w:r>
      <w:r w:rsidR="00A6144D">
        <w:fldChar w:fldCharType="end"/>
      </w:r>
      <w:r w:rsidR="00A6144D">
        <w:t>.</w:t>
      </w:r>
    </w:p>
    <w:p w14:paraId="25FAF3B2" w14:textId="1C8AEB81" w:rsidR="004111D7" w:rsidRDefault="009B0D8C" w:rsidP="002E6C59">
      <w:pPr>
        <w:keepNext/>
        <w:jc w:val="center"/>
      </w:pPr>
      <w:r w:rsidRPr="009B0D8C">
        <w:rPr>
          <w:noProof/>
        </w:rPr>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6"/>
                    <a:stretch>
                      <a:fillRect/>
                    </a:stretch>
                  </pic:blipFill>
                  <pic:spPr>
                    <a:xfrm>
                      <a:off x="0" y="0"/>
                      <a:ext cx="5116537" cy="2808629"/>
                    </a:xfrm>
                    <a:prstGeom prst="rect">
                      <a:avLst/>
                    </a:prstGeom>
                  </pic:spPr>
                </pic:pic>
              </a:graphicData>
            </a:graphic>
          </wp:inline>
        </w:drawing>
      </w:r>
    </w:p>
    <w:p w14:paraId="0B48C39D" w14:textId="43BA1FDF" w:rsidR="004111D7" w:rsidRDefault="004111D7" w:rsidP="006D57BE">
      <w:pPr>
        <w:pStyle w:val="Caption"/>
        <w:ind w:firstLine="0"/>
      </w:pPr>
      <w:bookmarkStart w:id="77" w:name="_Ref191165279"/>
      <w:r>
        <w:t xml:space="preserve">Figure </w:t>
      </w:r>
      <w:r w:rsidR="008227D1">
        <w:fldChar w:fldCharType="begin"/>
      </w:r>
      <w:r w:rsidR="008227D1">
        <w:instrText xml:space="preserve"> SEQ Figure \* ARABIC </w:instrText>
      </w:r>
      <w:r w:rsidR="008227D1">
        <w:fldChar w:fldCharType="separate"/>
      </w:r>
      <w:r w:rsidR="00496062">
        <w:rPr>
          <w:noProof/>
        </w:rPr>
        <w:t>18</w:t>
      </w:r>
      <w:r w:rsidR="008227D1">
        <w:rPr>
          <w:noProof/>
        </w:rPr>
        <w:fldChar w:fldCharType="end"/>
      </w:r>
      <w:bookmarkEnd w:id="77"/>
      <w:r>
        <w:t>.</w:t>
      </w:r>
      <w:r w:rsidR="002E6C59">
        <w:t xml:space="preserve">(a) The schematic of new setup with </w:t>
      </w:r>
      <w:r w:rsidR="00591E76">
        <w:t xml:space="preserve">a </w:t>
      </w:r>
      <w:r w:rsidR="002E6C59">
        <w:t xml:space="preserve">metallic mesh and </w:t>
      </w:r>
      <w:r w:rsidR="00591E76">
        <w:t xml:space="preserve">a </w:t>
      </w:r>
      <w:r w:rsidR="002E6C59">
        <w:t xml:space="preserve">stepper motor stage </w:t>
      </w:r>
      <w:r w:rsidR="00591E76">
        <w:t>placed</w:t>
      </w:r>
      <w:r w:rsidR="002E6C59">
        <w:t xml:space="preserve"> outsider the FIR laser </w:t>
      </w:r>
      <w:r w:rsidR="00591E76">
        <w:t xml:space="preserve">vacuum. (b) the photo of the actual setup. </w:t>
      </w:r>
    </w:p>
    <w:p w14:paraId="409C5565" w14:textId="5CFCA360" w:rsidR="00496062" w:rsidRDefault="00A6144D" w:rsidP="00AF3A62">
      <w:r>
        <w:t xml:space="preserve">After alignment the mesh angle based on the method talking above, the cavity scanning results and beam profile at the best position are shown in </w:t>
      </w:r>
      <w:r w:rsidR="00496062">
        <w:t>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As shown in fig.</w:t>
      </w:r>
      <w:r w:rsidR="00496062">
        <w:fldChar w:fldCharType="begin"/>
      </w:r>
      <w:r w:rsidR="00496062">
        <w:instrText xml:space="preserve"> REF _Ref191167817 \h \# "0"</w:instrText>
      </w:r>
      <w:r w:rsidR="00496062">
        <w:fldChar w:fldCharType="separate"/>
      </w:r>
      <w:r w:rsidR="00496062">
        <w:t>19</w:t>
      </w:r>
      <w:r w:rsidR="00496062">
        <w:fldChar w:fldCharType="end"/>
      </w:r>
      <w:r w:rsidR="00496062">
        <w:t xml:space="preserve"> (a), the FIR signal intensity structure is cleaner compared to the in-vacuum mesh setup (</w:t>
      </w:r>
      <w:r w:rsidR="00496062">
        <w:fldChar w:fldCharType="begin"/>
      </w:r>
      <w:r w:rsidR="00496062">
        <w:instrText xml:space="preserve"> REF _Ref189947314 \h </w:instrText>
      </w:r>
      <w:r w:rsidR="00496062">
        <w:fldChar w:fldCharType="separate"/>
      </w:r>
      <w:r w:rsidR="00496062">
        <w:t xml:space="preserve">Figure </w:t>
      </w:r>
      <w:r w:rsidR="00496062">
        <w:rPr>
          <w:noProof/>
        </w:rPr>
        <w:t>11</w:t>
      </w:r>
      <w:r w:rsidR="00496062">
        <w:fldChar w:fldCharType="end"/>
      </w:r>
      <w:r w:rsidR="00496062">
        <w:t>). This is because, during cavity scanning, only the mesh moves while the front mirror remains stationary in vacuum, keeping the CO2 laser resonance condition unchanged and eliminating CO</w:t>
      </w:r>
      <w:r w:rsidR="00496062" w:rsidRPr="00496062">
        <w:rPr>
          <w:vertAlign w:val="subscript"/>
        </w:rPr>
        <w:t>2</w:t>
      </w:r>
      <w:r w:rsidR="00496062">
        <w:t xml:space="preserve"> laser interference. Beside </w:t>
      </w:r>
      <w:r w:rsidR="00AF3A62">
        <w:t>this,</w:t>
      </w:r>
      <w:r w:rsidR="00AF3A62" w:rsidRPr="00AF3A62">
        <w:t xml:space="preserve"> </w:t>
      </w:r>
      <w:r w:rsidR="00AF3A62">
        <w: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t>
      </w:r>
      <w:r w:rsidR="00496062" w:rsidRPr="00496062">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27"/>
                    <a:stretch>
                      <a:fillRect/>
                    </a:stretch>
                  </pic:blipFill>
                  <pic:spPr>
                    <a:xfrm>
                      <a:off x="0" y="0"/>
                      <a:ext cx="5943600" cy="2280285"/>
                    </a:xfrm>
                    <a:prstGeom prst="rect">
                      <a:avLst/>
                    </a:prstGeom>
                  </pic:spPr>
                </pic:pic>
              </a:graphicData>
            </a:graphic>
          </wp:inline>
        </w:drawing>
      </w:r>
    </w:p>
    <w:p w14:paraId="4884DA15" w14:textId="63148758" w:rsidR="00496062" w:rsidRDefault="00496062" w:rsidP="00496062">
      <w:pPr>
        <w:pStyle w:val="Caption"/>
        <w:ind w:firstLine="0"/>
      </w:pPr>
      <w:bookmarkStart w:id="78" w:name="_Ref191167817"/>
      <w:r>
        <w:t xml:space="preserve">Figure </w:t>
      </w:r>
      <w:r w:rsidR="008227D1">
        <w:fldChar w:fldCharType="begin"/>
      </w:r>
      <w:r w:rsidR="008227D1">
        <w:instrText xml:space="preserve"> SEQ Figure \* ARABIC </w:instrText>
      </w:r>
      <w:r w:rsidR="008227D1">
        <w:fldChar w:fldCharType="separate"/>
      </w:r>
      <w:r>
        <w:rPr>
          <w:noProof/>
        </w:rPr>
        <w:t>19</w:t>
      </w:r>
      <w:r w:rsidR="008227D1">
        <w:rPr>
          <w:noProof/>
        </w:rPr>
        <w:fldChar w:fldCharType="end"/>
      </w:r>
      <w:bookmarkEnd w:id="78"/>
      <w:r>
        <w:t>. (a) Cavity scanning after set the mesh outside of the laser vacuum. (b) the beam profile at the optimal mesh position.</w:t>
      </w:r>
    </w:p>
    <w:p w14:paraId="25992345" w14:textId="7EEAE1E8" w:rsidR="00AF3A62" w:rsidRDefault="00AF3A62" w:rsidP="00AF3A62"/>
    <w:p w14:paraId="24A998DC" w14:textId="6F66B5C3" w:rsidR="00AF3A62" w:rsidRDefault="00AF3A62" w:rsidP="00AF3A62">
      <w:r>
        <w:lastRenderedPageBreak/>
        <w:t>The reason why setting the mesh outside the vacuum makes it easier to obtain a Gaussian beam is that the right edge of waveguide tube of FIR is farther from mesh compared to when the mesh is inside 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t>
      </w:r>
    </w:p>
    <w:p w14:paraId="5257DB9F" w14:textId="7176681E" w:rsidR="00AF3A62" w:rsidRPr="00AF3A62" w:rsidRDefault="00AF3A62" w:rsidP="00AF3A62">
      <w:pPr>
        <w:ind w:firstLine="0"/>
        <w:rPr>
          <w:b/>
        </w:rPr>
      </w:pPr>
      <w:r w:rsidRPr="00AF3A62">
        <w:rPr>
          <w:b/>
        </w:rPr>
        <w:t xml:space="preserve">Further upgrade in the future </w:t>
      </w:r>
    </w:p>
    <w:p w14:paraId="13E98B4D" w14:textId="7F9E7958" w:rsidR="00AF3A62" w:rsidRDefault="00AF3A62" w:rsidP="00AF3A62">
      <w:r>
        <w: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t>
      </w:r>
      <w:r>
        <w:rPr>
          <w:vertAlign w:val="superscript"/>
        </w:rPr>
        <w:t>2</w:t>
      </w:r>
      <w:r>
        <w:t>, For instance, a change in reflection from 90% to 83% results in FIR power drop from 42 mW to 16 mW</w:t>
      </w:r>
      <w:r w:rsidR="00F7572B">
        <w:rPr>
          <w:vertAlign w:val="superscript"/>
        </w:rPr>
        <w:t>2</w:t>
      </w:r>
      <w:r>
        <w:t>.</w:t>
      </w:r>
      <w:r w:rsidRPr="00AF3A62">
        <w:t xml:space="preserve"> </w:t>
      </w:r>
      <w:r>
        <w:t>Therefore, if the cavity resonant position does not match up with the optimal reflection, the system will not produce good output.</w:t>
      </w:r>
    </w:p>
    <w:p w14:paraId="3E54D6BB" w14:textId="0F72D49B" w:rsidR="00A6144D" w:rsidRPr="00A6144D" w:rsidRDefault="001D7F6E" w:rsidP="00A6144D">
      <w:r>
        <w: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t>
      </w:r>
      <w:r w:rsidR="00A6144D">
        <w:t xml:space="preserve"> </w:t>
      </w:r>
    </w:p>
    <w:p w14:paraId="5FF6550C" w14:textId="77777777" w:rsidR="001D47BE" w:rsidRDefault="006A51F9" w:rsidP="00FC36FD">
      <w:pPr>
        <w:ind w:firstLine="0"/>
        <w:rPr>
          <w:b/>
        </w:rPr>
      </w:pPr>
      <w:r w:rsidRPr="006A51F9">
        <w:rPr>
          <w:b/>
        </w:rPr>
        <w:t>Summary</w:t>
      </w:r>
    </w:p>
    <w:p w14:paraId="08298541" w14:textId="42F3C1BB" w:rsidR="006A51F9" w:rsidRDefault="00514A6E" w:rsidP="001D47BE">
      <w:r>
        <w: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t>
      </w:r>
      <w:r w:rsidR="001D7F6E">
        <w:t>Future work will focus on using a Brewster window for the FIR output to ensure the system always operates at optimized reflection.</w:t>
      </w:r>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lastRenderedPageBreak/>
        <w:t>Reference:</w:t>
      </w:r>
    </w:p>
    <w:p w14:paraId="6DE59252" w14:textId="77777777" w:rsidR="00164522" w:rsidRDefault="00AD3096">
      <w:pPr>
        <w:rPr>
          <w:rFonts w:ascii="Arial" w:hAnsi="Arial" w:cs="Arial"/>
          <w:color w:val="222222"/>
          <w:sz w:val="20"/>
          <w:szCs w:val="20"/>
          <w:shd w:val="clear" w:color="auto" w:fill="FFFFFF"/>
        </w:rPr>
      </w:pPr>
      <w:r>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Xianzi,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Liu, Xianzi,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Dangoisse, D., and P. Glorieux. "The optically pumped formic acid laser." </w:t>
      </w:r>
      <w:r>
        <w:rPr>
          <w:rFonts w:ascii="Arial" w:hAnsi="Arial" w:cs="Arial"/>
          <w:i/>
          <w:iCs/>
          <w:color w:val="222222"/>
          <w:sz w:val="20"/>
          <w:szCs w:val="20"/>
          <w:shd w:val="clear" w:color="auto" w:fill="FFFFFF"/>
        </w:rPr>
        <w:t>Reviews of Infrared and Millimeter Waves: Volume 2 Optically Pumped Far-Infared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Jacobsson, Stellan.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Mukhopadhyay, Indranath, and Shyam Singh. "Optically pumped far infrared molecular lasers: molecular and application aspects." </w:t>
      </w:r>
      <w:r>
        <w:rPr>
          <w:rFonts w:ascii="Arial" w:hAnsi="Arial" w:cs="Arial"/>
          <w:i/>
          <w:iCs/>
          <w:color w:val="222222"/>
          <w:sz w:val="20"/>
          <w:szCs w:val="20"/>
          <w:shd w:val="clear" w:color="auto" w:fill="FFFFFF"/>
        </w:rPr>
        <w:t>Spectrochimica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Deng, Bihe,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Yilun Zhu" w:date="2025-02-26T02:07:00Z" w:initials="YZ">
    <w:p w14:paraId="452FC741" w14:textId="77777777" w:rsidR="004C0136" w:rsidRDefault="004C0136" w:rsidP="004C0136">
      <w:r>
        <w:rPr>
          <w:rStyle w:val="CommentReference"/>
        </w:rPr>
        <w:annotationRef/>
      </w:r>
      <w:r>
        <w:rPr>
          <w:color w:val="000000"/>
          <w:sz w:val="20"/>
          <w:szCs w:val="20"/>
        </w:rPr>
        <w:t>Need a better title</w:t>
      </w:r>
    </w:p>
  </w:comment>
  <w:comment w:id="9" w:author="mmwave" w:date="2025-03-08T16:39:00Z" w:initials="m">
    <w:p w14:paraId="4AADD586" w14:textId="5F4E588E" w:rsidR="008227D1" w:rsidRDefault="008227D1">
      <w:pPr>
        <w:pStyle w:val="CommentText"/>
      </w:pPr>
      <w:r>
        <w:rPr>
          <w:rStyle w:val="CommentReference"/>
        </w:rPr>
        <w:annotationRef/>
      </w:r>
      <w:r>
        <w:rPr>
          <w:noProof/>
        </w:rPr>
        <w:t>Y</w:t>
      </w:r>
      <w:r>
        <w:rPr>
          <w:noProof/>
        </w:rPr>
        <w:t>e</w:t>
      </w:r>
      <w:r>
        <w:rPr>
          <w:noProof/>
        </w:rPr>
        <w:t>s</w:t>
      </w:r>
      <w:r>
        <w:rPr>
          <w:noProof/>
        </w:rPr>
        <w:t>,</w:t>
      </w:r>
      <w:r>
        <w:rPr>
          <w:noProof/>
        </w:rPr>
        <w:t>I</w:t>
      </w:r>
      <w:r>
        <w:rPr>
          <w:noProof/>
        </w:rPr>
        <w:t xml:space="preserve"> </w:t>
      </w:r>
      <w:r>
        <w:rPr>
          <w:noProof/>
        </w:rPr>
        <w:t>w</w:t>
      </w:r>
      <w:r>
        <w:rPr>
          <w:noProof/>
        </w:rPr>
        <w:t>i</w:t>
      </w:r>
      <w:r>
        <w:rPr>
          <w:noProof/>
        </w:rPr>
        <w:t>l</w:t>
      </w:r>
      <w:r>
        <w:rPr>
          <w:noProof/>
        </w:rPr>
        <w:t>l</w:t>
      </w:r>
      <w:r>
        <w:rPr>
          <w:noProof/>
        </w:rPr>
        <w:t xml:space="preserve"> </w:t>
      </w:r>
      <w:r>
        <w:rPr>
          <w:noProof/>
        </w:rPr>
        <w:t>a</w:t>
      </w:r>
      <w:r>
        <w:rPr>
          <w:noProof/>
        </w:rPr>
        <w:t>d</w:t>
      </w:r>
      <w:r>
        <w:rPr>
          <w:noProof/>
        </w:rPr>
        <w:t>d</w:t>
      </w:r>
      <w:r>
        <w:rPr>
          <w:noProof/>
        </w:rPr>
        <w:t xml:space="preserve"> </w:t>
      </w:r>
      <w:r>
        <w:rPr>
          <w:noProof/>
        </w:rPr>
        <w:t>t</w:t>
      </w:r>
      <w:r>
        <w:rPr>
          <w:noProof/>
        </w:rPr>
        <w:t>h</w:t>
      </w:r>
      <w:r>
        <w:rPr>
          <w:noProof/>
        </w:rPr>
        <w:t>e</w:t>
      </w:r>
      <w:r>
        <w:rPr>
          <w:noProof/>
        </w:rPr>
        <w:t xml:space="preserve"> </w:t>
      </w:r>
      <w:r>
        <w:rPr>
          <w:noProof/>
        </w:rPr>
        <w:t>t</w:t>
      </w:r>
      <w:r>
        <w:rPr>
          <w:noProof/>
        </w:rPr>
        <w:t>e</w:t>
      </w:r>
      <w:r>
        <w:rPr>
          <w:noProof/>
        </w:rPr>
        <w:t>s</w:t>
      </w:r>
      <w:r>
        <w:rPr>
          <w:noProof/>
        </w:rPr>
        <w:t>t</w:t>
      </w:r>
      <w:r>
        <w:rPr>
          <w:noProof/>
        </w:rPr>
        <w:t>i</w:t>
      </w:r>
      <w:r>
        <w:rPr>
          <w:noProof/>
        </w:rPr>
        <w:t>n</w:t>
      </w:r>
      <w:r>
        <w:rPr>
          <w:noProof/>
        </w:rPr>
        <w:t>g</w:t>
      </w:r>
      <w:r>
        <w:rPr>
          <w:noProof/>
        </w:rPr>
        <w:t xml:space="preserve"> </w:t>
      </w:r>
      <w:r>
        <w:rPr>
          <w:noProof/>
        </w:rPr>
        <w:t>r</w:t>
      </w:r>
      <w:r>
        <w:rPr>
          <w:noProof/>
        </w:rPr>
        <w:t>e</w:t>
      </w:r>
      <w:r>
        <w:rPr>
          <w:noProof/>
        </w:rPr>
        <w:t>s</w:t>
      </w:r>
      <w:r>
        <w:rPr>
          <w:noProof/>
        </w:rPr>
        <w:t>u</w:t>
      </w:r>
      <w:r>
        <w:rPr>
          <w:noProof/>
        </w:rPr>
        <w:t>l</w:t>
      </w:r>
      <w:r>
        <w:rPr>
          <w:noProof/>
        </w:rPr>
        <w:t>t</w:t>
      </w:r>
      <w:r>
        <w:rPr>
          <w:noProof/>
        </w:rPr>
        <w:t>s</w:t>
      </w:r>
      <w:r>
        <w:rPr>
          <w:noProof/>
        </w:rPr>
        <w:t xml:space="preserve"> </w:t>
      </w:r>
      <w:r>
        <w:rPr>
          <w:noProof/>
        </w:rPr>
        <w:t>i</w:t>
      </w:r>
      <w:r>
        <w:rPr>
          <w:noProof/>
        </w:rPr>
        <w:t>n</w:t>
      </w:r>
      <w:r>
        <w:rPr>
          <w:noProof/>
        </w:rPr>
        <w:t xml:space="preserve"> </w:t>
      </w:r>
      <w:r>
        <w:rPr>
          <w:noProof/>
        </w:rPr>
        <w:t>n</w:t>
      </w:r>
      <w:r>
        <w:rPr>
          <w:noProof/>
        </w:rPr>
        <w:t>e</w:t>
      </w:r>
      <w:r>
        <w:rPr>
          <w:noProof/>
        </w:rPr>
        <w:t>x</w:t>
      </w:r>
      <w:r>
        <w:rPr>
          <w:noProof/>
        </w:rPr>
        <w:t>t</w:t>
      </w:r>
      <w:r>
        <w:rPr>
          <w:noProof/>
        </w:rPr>
        <w:t xml:space="preserve"> </w:t>
      </w:r>
      <w:r>
        <w:rPr>
          <w:noProof/>
        </w:rPr>
        <w:t>w</w:t>
      </w:r>
      <w:r>
        <w:rPr>
          <w:noProof/>
        </w:rPr>
        <w:t>e</w:t>
      </w:r>
      <w:r>
        <w:rPr>
          <w:noProof/>
        </w:rPr>
        <w:t>e</w:t>
      </w:r>
      <w:r>
        <w:rPr>
          <w:noProof/>
        </w:rPr>
        <w:t>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2FC741" w15:done="0"/>
  <w15:commentEx w15:paraId="4AADD5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2FC741" w16cid:durableId="0854FFFB"/>
  <w16cid:commentId w16cid:paraId="4AADD586" w16cid:durableId="2B76F1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ilun Zhu">
    <w15:presenceInfo w15:providerId="AD" w15:userId="S::amzhu@ucdavis.edu::9203d1d5-3650-41a7-9578-0b31582554bb"/>
  </w15:person>
  <w15:person w15:author="mmwave">
    <w15:presenceInfo w15:providerId="None" w15:userId="mmwave"/>
  </w15:person>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92E01"/>
    <w:rsid w:val="000E7BDE"/>
    <w:rsid w:val="00115D34"/>
    <w:rsid w:val="0014018D"/>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84547"/>
    <w:rsid w:val="0029209C"/>
    <w:rsid w:val="002A38DC"/>
    <w:rsid w:val="002B3EC9"/>
    <w:rsid w:val="002D6958"/>
    <w:rsid w:val="002E6C59"/>
    <w:rsid w:val="00311E74"/>
    <w:rsid w:val="00313CA0"/>
    <w:rsid w:val="00327EFE"/>
    <w:rsid w:val="003418C2"/>
    <w:rsid w:val="00352884"/>
    <w:rsid w:val="00364891"/>
    <w:rsid w:val="003738A5"/>
    <w:rsid w:val="003778BF"/>
    <w:rsid w:val="00377FF5"/>
    <w:rsid w:val="0038144B"/>
    <w:rsid w:val="003973B7"/>
    <w:rsid w:val="003B421E"/>
    <w:rsid w:val="003D0FA3"/>
    <w:rsid w:val="004051B8"/>
    <w:rsid w:val="00407EAC"/>
    <w:rsid w:val="004111D7"/>
    <w:rsid w:val="0041437C"/>
    <w:rsid w:val="00421170"/>
    <w:rsid w:val="00424D7B"/>
    <w:rsid w:val="00426997"/>
    <w:rsid w:val="00443BD7"/>
    <w:rsid w:val="00447C27"/>
    <w:rsid w:val="00451443"/>
    <w:rsid w:val="00455930"/>
    <w:rsid w:val="00475B3F"/>
    <w:rsid w:val="004801A3"/>
    <w:rsid w:val="00496062"/>
    <w:rsid w:val="004A2911"/>
    <w:rsid w:val="004B60C4"/>
    <w:rsid w:val="004B67CF"/>
    <w:rsid w:val="004C0136"/>
    <w:rsid w:val="004E1F20"/>
    <w:rsid w:val="004E20B2"/>
    <w:rsid w:val="00514A6E"/>
    <w:rsid w:val="00517788"/>
    <w:rsid w:val="00530348"/>
    <w:rsid w:val="00545383"/>
    <w:rsid w:val="00552F2B"/>
    <w:rsid w:val="00591E76"/>
    <w:rsid w:val="005A0FEC"/>
    <w:rsid w:val="005B3B8E"/>
    <w:rsid w:val="005C5E3A"/>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1FF4"/>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32C8"/>
    <w:rsid w:val="008462C2"/>
    <w:rsid w:val="00860792"/>
    <w:rsid w:val="0089043D"/>
    <w:rsid w:val="008B00CB"/>
    <w:rsid w:val="008C0741"/>
    <w:rsid w:val="008D1B50"/>
    <w:rsid w:val="008D65B4"/>
    <w:rsid w:val="008D6D36"/>
    <w:rsid w:val="008E2B35"/>
    <w:rsid w:val="00917057"/>
    <w:rsid w:val="00925BCA"/>
    <w:rsid w:val="009405B4"/>
    <w:rsid w:val="00962649"/>
    <w:rsid w:val="00972E01"/>
    <w:rsid w:val="00976287"/>
    <w:rsid w:val="009825E2"/>
    <w:rsid w:val="0099480D"/>
    <w:rsid w:val="009B0D8C"/>
    <w:rsid w:val="009C1A0F"/>
    <w:rsid w:val="009D0B5A"/>
    <w:rsid w:val="00A321C1"/>
    <w:rsid w:val="00A36382"/>
    <w:rsid w:val="00A41483"/>
    <w:rsid w:val="00A41B2C"/>
    <w:rsid w:val="00A52F92"/>
    <w:rsid w:val="00A6144D"/>
    <w:rsid w:val="00A661C1"/>
    <w:rsid w:val="00A85ED9"/>
    <w:rsid w:val="00A97BC6"/>
    <w:rsid w:val="00AA0068"/>
    <w:rsid w:val="00AA1741"/>
    <w:rsid w:val="00AA7FC8"/>
    <w:rsid w:val="00AB2C7D"/>
    <w:rsid w:val="00AD3096"/>
    <w:rsid w:val="00AF3A62"/>
    <w:rsid w:val="00B03119"/>
    <w:rsid w:val="00B12549"/>
    <w:rsid w:val="00B1470A"/>
    <w:rsid w:val="00B30B96"/>
    <w:rsid w:val="00B61040"/>
    <w:rsid w:val="00BB36AB"/>
    <w:rsid w:val="00BC7BD4"/>
    <w:rsid w:val="00BF5E14"/>
    <w:rsid w:val="00BF74DD"/>
    <w:rsid w:val="00C00534"/>
    <w:rsid w:val="00C15653"/>
    <w:rsid w:val="00C42107"/>
    <w:rsid w:val="00C508B8"/>
    <w:rsid w:val="00C50B91"/>
    <w:rsid w:val="00C749E7"/>
    <w:rsid w:val="00C84DE9"/>
    <w:rsid w:val="00C92A6E"/>
    <w:rsid w:val="00CA1424"/>
    <w:rsid w:val="00CD181F"/>
    <w:rsid w:val="00CE0AC0"/>
    <w:rsid w:val="00CE1CAB"/>
    <w:rsid w:val="00D349B9"/>
    <w:rsid w:val="00D34E00"/>
    <w:rsid w:val="00D35649"/>
    <w:rsid w:val="00D36666"/>
    <w:rsid w:val="00D44D87"/>
    <w:rsid w:val="00D63CD3"/>
    <w:rsid w:val="00DA11FB"/>
    <w:rsid w:val="00DA664E"/>
    <w:rsid w:val="00DD313A"/>
    <w:rsid w:val="00DF4151"/>
    <w:rsid w:val="00E01533"/>
    <w:rsid w:val="00E14F92"/>
    <w:rsid w:val="00E27906"/>
    <w:rsid w:val="00E539FB"/>
    <w:rsid w:val="00E5595D"/>
    <w:rsid w:val="00E765CF"/>
    <w:rsid w:val="00E90F0D"/>
    <w:rsid w:val="00E94B9D"/>
    <w:rsid w:val="00E95131"/>
    <w:rsid w:val="00EA6295"/>
    <w:rsid w:val="00EB29B9"/>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6CE49-EE11-4C82-826A-EA41DF8CE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4788</Words>
  <Characters>27296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5</cp:revision>
  <dcterms:created xsi:type="dcterms:W3CDTF">2025-02-26T07:07:00Z</dcterms:created>
  <dcterms:modified xsi:type="dcterms:W3CDTF">2025-03-09T00:39:00Z</dcterms:modified>
</cp:coreProperties>
</file>