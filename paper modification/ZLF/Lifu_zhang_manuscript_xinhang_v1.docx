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802EBD" w14:textId="42E306B5" w:rsidR="00FA46BA" w:rsidRDefault="00F3027F">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7922AEE0" w14:textId="27160A64" w:rsidR="00020BE5" w:rsidRPr="00020BE5" w:rsidRDefault="00FB0BB5" w:rsidP="00020BE5">
      <w:pPr>
        <w:pStyle w:val="abstract"/>
        <w:rPr>
          <w:ins w:id="0" w:author="Yilun Zhu" w:date="2025-02-03T19:32:00Z"/>
          <w:szCs w:val="22"/>
        </w:rPr>
        <w:pPrChange w:id="1" w:author="Yilun Zhu" w:date="2025-02-03T19:33:00Z" w16du:dateUtc="2025-02-04T00:33:00Z">
          <w:pPr>
            <w:pStyle w:val="keywords"/>
          </w:pPr>
        </w:pPrChange>
      </w:pPr>
      <w:r>
        <w:rPr>
          <w:rStyle w:val="fieldname"/>
          <w:lang w:val="de-DE"/>
        </w:rPr>
        <w:t>Abstract:</w:t>
      </w:r>
      <w:r>
        <w:rPr>
          <w:lang w:val="de-DE"/>
        </w:rPr>
        <w:t xml:space="preserve"> </w:t>
      </w:r>
      <w:ins w:id="2" w:author="Yilun Zhu" w:date="2025-02-03T19:32:00Z">
        <w:r w:rsidR="00020BE5" w:rsidRPr="00020BE5">
          <w:rPr>
            <w:szCs w:val="22"/>
          </w:rPr>
          <w:t xml:space="preserve">A 96-channel W-band (75–110 GHz) </w:t>
        </w:r>
      </w:ins>
      <w:ins w:id="3" w:author="Yilun Zhu" w:date="2025-02-03T20:06:00Z" w16du:dateUtc="2025-02-04T01:06:00Z">
        <w:r w:rsidR="009706F9">
          <w:rPr>
            <w:szCs w:val="22"/>
          </w:rPr>
          <w:t>microwave</w:t>
        </w:r>
      </w:ins>
      <w:ins w:id="4" w:author="Yilun Zhu" w:date="2025-02-03T19:32:00Z">
        <w:r w:rsidR="00020BE5" w:rsidRPr="00020BE5">
          <w:rPr>
            <w:szCs w:val="22"/>
          </w:rPr>
          <w:t xml:space="preserve"> imaging reflectometer (MIR) has been designed and developed for 2D electron density fluctuation measurements on the Experimental Advanced Superconducting Tokamak (EAST). The system features 12 poloidal channels with eight distinct radial viewing depths. An advanced front-end </w:t>
        </w:r>
      </w:ins>
      <w:ins w:id="5" w:author="Yilun Zhu" w:date="2025-02-03T19:45:00Z" w16du:dateUtc="2025-02-04T00:45:00Z">
        <w:r w:rsidR="004E6365">
          <w:rPr>
            <w:szCs w:val="22"/>
          </w:rPr>
          <w:t>transmitter</w:t>
        </w:r>
      </w:ins>
      <w:ins w:id="6" w:author="Yilun Zhu" w:date="2025-02-03T19:32:00Z">
        <w:r w:rsidR="00020BE5" w:rsidRPr="00020BE5">
          <w:rPr>
            <w:szCs w:val="22"/>
          </w:rPr>
          <w:t xml:space="preserve"> and receiving optics system has been implemented on-site, offering extensive flexibility for various plasma scenarios through dynamic adjustments of the </w:t>
        </w:r>
      </w:ins>
      <w:ins w:id="7" w:author="Yilun Zhu" w:date="2025-02-03T19:44:00Z" w16du:dateUtc="2025-02-04T00:44:00Z">
        <w:r w:rsidR="004E6365">
          <w:t>transmitter</w:t>
        </w:r>
      </w:ins>
      <w:ins w:id="8" w:author="Yilun Zhu" w:date="2025-02-03T19:32:00Z">
        <w:r w:rsidR="00020BE5" w:rsidRPr="00020BE5">
          <w:rPr>
            <w:szCs w:val="22"/>
          </w:rPr>
          <w:t xml:space="preserve">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ins>
    </w:p>
    <w:p w14:paraId="1E77A3F9" w14:textId="77777777" w:rsidR="00020BE5" w:rsidRPr="00020BE5" w:rsidRDefault="00020BE5" w:rsidP="00020BE5">
      <w:pPr>
        <w:pStyle w:val="keywords"/>
        <w:rPr>
          <w:ins w:id="9" w:author="Yilun Zhu" w:date="2025-02-03T19:17:00Z" w16du:dateUtc="2025-02-04T00:17:00Z"/>
          <w:rPrChange w:id="10" w:author="Yilun Zhu" w:date="2025-02-03T19:32:00Z" w16du:dateUtc="2025-02-04T00:32:00Z">
            <w:rPr>
              <w:ins w:id="11" w:author="Yilun Zhu" w:date="2025-02-03T19:17:00Z" w16du:dateUtc="2025-02-04T00:17:00Z"/>
              <w:lang w:val="de-DE"/>
            </w:rPr>
          </w:rPrChange>
        </w:rPr>
        <w:pPrChange w:id="12" w:author="Yilun Zhu" w:date="2025-02-03T19:32:00Z" w16du:dateUtc="2025-02-04T00:32:00Z">
          <w:pPr>
            <w:pStyle w:val="abstract"/>
          </w:pPr>
        </w:pPrChange>
      </w:pPr>
    </w:p>
    <w:p w14:paraId="32B21C6F" w14:textId="3CC01779" w:rsidR="00FA46BA" w:rsidDel="00020BE5" w:rsidRDefault="00F3027F">
      <w:pPr>
        <w:pStyle w:val="abstract"/>
        <w:rPr>
          <w:del w:id="13" w:author="Yilun Zhu" w:date="2025-02-03T19:31:00Z" w16du:dateUtc="2025-02-04T00:31:00Z"/>
        </w:rPr>
      </w:pPr>
      <w:del w:id="14" w:author="Yilun Zhu" w:date="2025-02-03T19:14:00Z" w16du:dateUtc="2025-02-04T00:14:00Z">
        <w:r w:rsidRPr="00F3027F" w:rsidDel="00293822">
          <w:rPr>
            <w:lang w:val="de-DE"/>
          </w:rPr>
          <w:delText xml:space="preserve">The two-dimensional </w:delText>
        </w:r>
      </w:del>
      <w:del w:id="15" w:author="Yilun Zhu" w:date="2025-02-03T19:13:00Z" w16du:dateUtc="2025-02-04T00:13:00Z">
        <w:r w:rsidRPr="00F3027F" w:rsidDel="00293822">
          <w:rPr>
            <w:lang w:val="de-DE"/>
          </w:rPr>
          <w:delText>mm</w:delText>
        </w:r>
      </w:del>
      <w:del w:id="16" w:author="Yilun Zhu" w:date="2025-02-03T19:14:00Z" w16du:dateUtc="2025-02-04T00:14:00Z">
        <w:r w:rsidRPr="00F3027F" w:rsidDel="00293822">
          <w:rPr>
            <w:lang w:val="de-DE"/>
          </w:rPr>
          <w:delText>-wave imaging reflectometer (MIR) is an attractive diagnostics system for visualization of density fluctuations in fusion plasmas.</w:delText>
        </w:r>
      </w:del>
      <w:del w:id="17" w:author="Yilun Zhu" w:date="2025-02-03T19:19:00Z" w16du:dateUtc="2025-02-04T00:19:00Z">
        <w:r w:rsidRPr="00F3027F" w:rsidDel="00293822">
          <w:rPr>
            <w:lang w:val="de-DE"/>
          </w:rPr>
          <w:delText xml:space="preserve"> The 96-channel EAST MIR system (12 poloidal </w:delText>
        </w:r>
        <w:r w:rsidRPr="00F3027F" w:rsidDel="00293822">
          <w:rPr>
            <w:rFonts w:ascii="SimSun" w:eastAsia="SimSun" w:hAnsi="SimSun" w:cs="SimSun" w:hint="eastAsia"/>
            <w:lang w:val="de-DE"/>
          </w:rPr>
          <w:delText>╳</w:delText>
        </w:r>
        <w:r w:rsidRPr="00F3027F" w:rsidDel="00293822">
          <w:rPr>
            <w:lang w:val="de-DE"/>
          </w:rPr>
          <w:delText xml:space="preserve"> 8 radial) operates in a frerque</w:delText>
        </w:r>
        <w:r w:rsidR="00A1339B" w:rsidDel="00293822">
          <w:rPr>
            <w:rFonts w:ascii="SimSun" w:eastAsia="SimSun" w:hAnsi="SimSun" w:hint="eastAsia"/>
            <w:lang w:val="de-DE" w:eastAsia="zh-CN"/>
          </w:rPr>
          <w:delText>n</w:delText>
        </w:r>
        <w:r w:rsidRPr="00F3027F" w:rsidDel="00293822">
          <w:rPr>
            <w:lang w:val="de-DE"/>
          </w:rPr>
          <w:delText xml:space="preserve">cy range of 75 to 110 GHz. </w:delText>
        </w:r>
      </w:del>
      <w:del w:id="18" w:author="Yilun Zhu" w:date="2025-02-03T19:22:00Z" w16du:dateUtc="2025-02-04T00:22:00Z">
        <w:r w:rsidRPr="00F3027F" w:rsidDel="00293822">
          <w:rPr>
            <w:lang w:val="de-DE"/>
          </w:rPr>
          <w:delText xml:space="preserve">The innovative optical design provides adjustable wavefront, poloidal, and radial observation ranges. </w:delText>
        </w:r>
      </w:del>
      <w:del w:id="19" w:author="Yilun Zhu" w:date="2025-02-03T19:24:00Z" w16du:dateUtc="2025-02-04T00:24:00Z">
        <w:r w:rsidRPr="00F3027F" w:rsidDel="00020BE5">
          <w:rPr>
            <w:lang w:val="de-DE"/>
          </w:rPr>
          <w:delText xml:space="preserve">The output power of MIR illumination system is increased to optimize the Signal-Noise-Ratio. </w:delText>
        </w:r>
      </w:del>
      <w:del w:id="20" w:author="Yilun Zhu" w:date="2025-02-03T19:26:00Z" w16du:dateUtc="2025-02-04T00:26:00Z">
        <w:r w:rsidRPr="00F3027F" w:rsidDel="00020BE5">
          <w:rPr>
            <w:lang w:val="de-DE"/>
          </w:rPr>
          <w:delText xml:space="preserve">The MIR frequency setting is carefully chose to avoid crosstalking issue. </w:delText>
        </w:r>
      </w:del>
      <w:del w:id="21" w:author="Yilun Zhu" w:date="2025-02-03T19:30:00Z" w16du:dateUtc="2025-02-04T00:30:00Z">
        <w:r w:rsidRPr="00F3027F" w:rsidDel="00020BE5">
          <w:rPr>
            <w:lang w:val="de-DE"/>
          </w:rPr>
          <w:delText xml:space="preserve">Via the carefully designed bench-top experiments, the minimum required SNR is verified for EAST MIR. </w:delText>
        </w:r>
      </w:del>
      <w:del w:id="22" w:author="Yilun Zhu" w:date="2025-02-03T19:31:00Z" w16du:dateUtc="2025-02-04T00:31:00Z">
        <w:r w:rsidRPr="00F3027F" w:rsidDel="00020BE5">
          <w:rPr>
            <w:lang w:val="de-DE"/>
          </w:rPr>
          <w:delText>With single radial and multiple poloidal set-up, coherent modes have been observed in EAST plasmas via MIR.</w:delText>
        </w:r>
      </w:del>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proofErr w:type="spellStart"/>
      <w:r>
        <w:lastRenderedPageBreak/>
        <w:t>Contents</w:t>
      </w:r>
      <w:proofErr w:type="spellEnd"/>
    </w:p>
    <w:sdt>
      <w:sdtPr>
        <w:id w:val="869804032"/>
        <w:docPartObj>
          <w:docPartGallery w:val="Table of Contents"/>
          <w:docPartUnique/>
        </w:docPartObj>
      </w:sdtPr>
      <w:sdtContent>
        <w:p w14:paraId="13B537A0" w14:textId="3AE45AE8" w:rsidR="0000667F" w:rsidRDefault="00FB0BB5">
          <w:pPr>
            <w:pStyle w:val="TOC1"/>
            <w:rPr>
              <w:ins w:id="23"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r>
            <w:fldChar w:fldCharType="begin"/>
          </w:r>
          <w:r>
            <w:instrText>TOC \t "section,1,Subsection,2,Subsubsection,3" \h</w:instrText>
          </w:r>
          <w:r>
            <w:fldChar w:fldCharType="separate"/>
          </w:r>
          <w:ins w:id="24" w:author="Yilun Zhu" w:date="2025-02-03T21:36:00Z" w16du:dateUtc="2025-02-04T02:36:00Z">
            <w:r w:rsidR="0000667F" w:rsidRPr="00C02FEC">
              <w:rPr>
                <w:rStyle w:val="Hyperlink"/>
                <w:noProof/>
              </w:rPr>
              <w:fldChar w:fldCharType="begin"/>
            </w:r>
            <w:r w:rsidR="0000667F" w:rsidRPr="00C02FEC">
              <w:rPr>
                <w:rStyle w:val="Hyperlink"/>
                <w:noProof/>
              </w:rPr>
              <w:instrText xml:space="preserve"> </w:instrText>
            </w:r>
            <w:r w:rsidR="0000667F">
              <w:rPr>
                <w:noProof/>
              </w:rPr>
              <w:instrText>HYPERLINK \l "_Toc189511022"</w:instrText>
            </w:r>
            <w:r w:rsidR="0000667F" w:rsidRPr="00C02FEC">
              <w:rPr>
                <w:rStyle w:val="Hyperlink"/>
                <w:noProof/>
              </w:rPr>
              <w:instrText xml:space="preserve"> </w:instrText>
            </w:r>
            <w:r w:rsidR="0000667F" w:rsidRPr="00C02FEC">
              <w:rPr>
                <w:rStyle w:val="Hyperlink"/>
                <w:noProof/>
              </w:rPr>
            </w:r>
            <w:r w:rsidR="0000667F" w:rsidRPr="00C02FEC">
              <w:rPr>
                <w:rStyle w:val="Hyperlink"/>
                <w:noProof/>
              </w:rPr>
              <w:fldChar w:fldCharType="separate"/>
            </w:r>
            <w:r w:rsidR="0000667F" w:rsidRPr="00C02FEC">
              <w:rPr>
                <w:rStyle w:val="Hyperlink"/>
                <w:noProof/>
                <w:lang w:val="it-IT"/>
              </w:rPr>
              <w:t>1. Introduction</w:t>
            </w:r>
            <w:r w:rsidR="0000667F">
              <w:rPr>
                <w:noProof/>
              </w:rPr>
              <w:tab/>
            </w:r>
            <w:r w:rsidR="0000667F">
              <w:rPr>
                <w:noProof/>
              </w:rPr>
              <w:fldChar w:fldCharType="begin"/>
            </w:r>
            <w:r w:rsidR="0000667F">
              <w:rPr>
                <w:noProof/>
              </w:rPr>
              <w:instrText xml:space="preserve"> PAGEREF _Toc189511022 \h </w:instrText>
            </w:r>
            <w:r w:rsidR="0000667F">
              <w:rPr>
                <w:noProof/>
              </w:rPr>
            </w:r>
          </w:ins>
          <w:r w:rsidR="0000667F">
            <w:rPr>
              <w:noProof/>
            </w:rPr>
            <w:fldChar w:fldCharType="separate"/>
          </w:r>
          <w:ins w:id="25" w:author="Yilun Zhu" w:date="2025-02-03T21:36:00Z" w16du:dateUtc="2025-02-04T02:36:00Z">
            <w:r w:rsidR="0000667F">
              <w:rPr>
                <w:noProof/>
              </w:rPr>
              <w:t>1</w:t>
            </w:r>
            <w:r w:rsidR="0000667F">
              <w:rPr>
                <w:noProof/>
              </w:rPr>
              <w:fldChar w:fldCharType="end"/>
            </w:r>
            <w:r w:rsidR="0000667F" w:rsidRPr="00C02FEC">
              <w:rPr>
                <w:rStyle w:val="Hyperlink"/>
                <w:noProof/>
              </w:rPr>
              <w:fldChar w:fldCharType="end"/>
            </w:r>
          </w:ins>
        </w:p>
        <w:p w14:paraId="2A23BA5C" w14:textId="7F430DB7" w:rsidR="0000667F" w:rsidRDefault="0000667F">
          <w:pPr>
            <w:pStyle w:val="TOC1"/>
            <w:rPr>
              <w:ins w:id="26"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ins w:id="27"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"_Toc189511024"</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lang w:val="it-IT"/>
              </w:rPr>
              <w:t>2. Plasma Accessibility</w:t>
            </w:r>
            <w:r>
              <w:rPr>
                <w:noProof/>
              </w:rPr>
              <w:tab/>
            </w:r>
            <w:r>
              <w:rPr>
                <w:noProof/>
              </w:rPr>
              <w:fldChar w:fldCharType="begin"/>
            </w:r>
            <w:r>
              <w:rPr>
                <w:noProof/>
              </w:rPr>
              <w:instrText xml:space="preserve"> PAGEREF _Toc189511024 \h </w:instrText>
            </w:r>
            <w:r>
              <w:rPr>
                <w:noProof/>
              </w:rPr>
            </w:r>
          </w:ins>
          <w:r>
            <w:rPr>
              <w:noProof/>
            </w:rPr>
            <w:fldChar w:fldCharType="separate"/>
          </w:r>
          <w:ins w:id="28" w:author="Yilun Zhu" w:date="2025-02-03T21:36:00Z" w16du:dateUtc="2025-02-04T02:36:00Z">
            <w:r>
              <w:rPr>
                <w:noProof/>
              </w:rPr>
              <w:t>3</w:t>
            </w:r>
            <w:r>
              <w:rPr>
                <w:noProof/>
              </w:rPr>
              <w:fldChar w:fldCharType="end"/>
            </w:r>
            <w:r w:rsidRPr="00C02FEC">
              <w:rPr>
                <w:rStyle w:val="Hyperlink"/>
                <w:noProof/>
              </w:rPr>
              <w:fldChar w:fldCharType="end"/>
            </w:r>
          </w:ins>
        </w:p>
        <w:p w14:paraId="37B12EF8" w14:textId="0A67FCBA" w:rsidR="0000667F" w:rsidRDefault="0000667F">
          <w:pPr>
            <w:pStyle w:val="TOC1"/>
            <w:rPr>
              <w:ins w:id="29"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ins w:id="30"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"_Toc189511025"</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lang w:val="it-IT"/>
              </w:rPr>
              <w:t>3. MIR Hardware</w:t>
            </w:r>
            <w:r>
              <w:rPr>
                <w:noProof/>
              </w:rPr>
              <w:tab/>
            </w:r>
            <w:r>
              <w:rPr>
                <w:noProof/>
              </w:rPr>
              <w:fldChar w:fldCharType="begin"/>
            </w:r>
            <w:r>
              <w:rPr>
                <w:noProof/>
              </w:rPr>
              <w:instrText xml:space="preserve"> PAGEREF _Toc189511025 \h </w:instrText>
            </w:r>
            <w:r>
              <w:rPr>
                <w:noProof/>
              </w:rPr>
            </w:r>
          </w:ins>
          <w:r>
            <w:rPr>
              <w:noProof/>
            </w:rPr>
            <w:fldChar w:fldCharType="separate"/>
          </w:r>
          <w:ins w:id="31" w:author="Yilun Zhu" w:date="2025-02-03T21:36:00Z" w16du:dateUtc="2025-02-04T02:36:00Z">
            <w:r>
              <w:rPr>
                <w:noProof/>
              </w:rPr>
              <w:t>3</w:t>
            </w:r>
            <w:r>
              <w:rPr>
                <w:noProof/>
              </w:rPr>
              <w:fldChar w:fldCharType="end"/>
            </w:r>
            <w:r w:rsidRPr="00C02FEC">
              <w:rPr>
                <w:rStyle w:val="Hyperlink"/>
                <w:noProof/>
              </w:rPr>
              <w:fldChar w:fldCharType="end"/>
            </w:r>
          </w:ins>
        </w:p>
        <w:p w14:paraId="2363A7E1" w14:textId="45F47C83" w:rsidR="0000667F" w:rsidRDefault="0000667F">
          <w:pPr>
            <w:pStyle w:val="TOC2"/>
            <w:rPr>
              <w:ins w:id="32"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33"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"_Toc189511026"</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3.1 Upgrade of RF system</w:t>
            </w:r>
            <w:r>
              <w:rPr>
                <w:noProof/>
              </w:rPr>
              <w:tab/>
            </w:r>
            <w:r>
              <w:rPr>
                <w:noProof/>
              </w:rPr>
              <w:fldChar w:fldCharType="begin"/>
            </w:r>
            <w:r>
              <w:rPr>
                <w:noProof/>
              </w:rPr>
              <w:instrText xml:space="preserve"> PAGEREF _Toc189511026 \h </w:instrText>
            </w:r>
            <w:r>
              <w:rPr>
                <w:noProof/>
              </w:rPr>
            </w:r>
          </w:ins>
          <w:r>
            <w:rPr>
              <w:noProof/>
            </w:rPr>
            <w:fldChar w:fldCharType="separate"/>
          </w:r>
          <w:ins w:id="34" w:author="Yilun Zhu" w:date="2025-02-03T21:36:00Z" w16du:dateUtc="2025-02-04T02:36:00Z">
            <w:r>
              <w:rPr>
                <w:noProof/>
              </w:rPr>
              <w:t>3</w:t>
            </w:r>
            <w:r>
              <w:rPr>
                <w:noProof/>
              </w:rPr>
              <w:fldChar w:fldCharType="end"/>
            </w:r>
            <w:r w:rsidRPr="00C02FEC">
              <w:rPr>
                <w:rStyle w:val="Hyperlink"/>
                <w:noProof/>
              </w:rPr>
              <w:fldChar w:fldCharType="end"/>
            </w:r>
          </w:ins>
        </w:p>
        <w:p w14:paraId="412C16AA" w14:textId="7CE1AD2D" w:rsidR="0000667F" w:rsidRDefault="0000667F">
          <w:pPr>
            <w:pStyle w:val="TOC2"/>
            <w:rPr>
              <w:ins w:id="35"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36"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"_Toc189511027"</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3.2 MIR Electronics</w:t>
            </w:r>
            <w:r>
              <w:rPr>
                <w:noProof/>
              </w:rPr>
              <w:tab/>
            </w:r>
            <w:r>
              <w:rPr>
                <w:noProof/>
              </w:rPr>
              <w:fldChar w:fldCharType="begin"/>
            </w:r>
            <w:r>
              <w:rPr>
                <w:noProof/>
              </w:rPr>
              <w:instrText xml:space="preserve"> PAGEREF _Toc189511027 \h </w:instrText>
            </w:r>
            <w:r>
              <w:rPr>
                <w:noProof/>
              </w:rPr>
            </w:r>
          </w:ins>
          <w:r>
            <w:rPr>
              <w:noProof/>
            </w:rPr>
            <w:fldChar w:fldCharType="separate"/>
          </w:r>
          <w:ins w:id="37" w:author="Yilun Zhu" w:date="2025-02-03T21:36:00Z" w16du:dateUtc="2025-02-04T02:36:00Z">
            <w:r>
              <w:rPr>
                <w:noProof/>
              </w:rPr>
              <w:t>4</w:t>
            </w:r>
            <w:r>
              <w:rPr>
                <w:noProof/>
              </w:rPr>
              <w:fldChar w:fldCharType="end"/>
            </w:r>
            <w:r w:rsidRPr="00C02FEC">
              <w:rPr>
                <w:rStyle w:val="Hyperlink"/>
                <w:noProof/>
              </w:rPr>
              <w:fldChar w:fldCharType="end"/>
            </w:r>
          </w:ins>
        </w:p>
        <w:p w14:paraId="536E4CE0" w14:textId="78A66F4B" w:rsidR="0000667F" w:rsidRDefault="0000667F">
          <w:pPr>
            <w:pStyle w:val="TOC2"/>
            <w:rPr>
              <w:ins w:id="38"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39"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"_Toc189511028"</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3.3 Optical components</w:t>
            </w:r>
            <w:r>
              <w:rPr>
                <w:noProof/>
              </w:rPr>
              <w:tab/>
            </w:r>
            <w:r>
              <w:rPr>
                <w:noProof/>
              </w:rPr>
              <w:fldChar w:fldCharType="begin"/>
            </w:r>
            <w:r>
              <w:rPr>
                <w:noProof/>
              </w:rPr>
              <w:instrText xml:space="preserve"> PAGEREF _Toc189511028 \h </w:instrText>
            </w:r>
            <w:r>
              <w:rPr>
                <w:noProof/>
              </w:rPr>
            </w:r>
          </w:ins>
          <w:r>
            <w:rPr>
              <w:noProof/>
            </w:rPr>
            <w:fldChar w:fldCharType="separate"/>
          </w:r>
          <w:ins w:id="40" w:author="Yilun Zhu" w:date="2025-02-03T21:36:00Z" w16du:dateUtc="2025-02-04T02:36:00Z">
            <w:r>
              <w:rPr>
                <w:noProof/>
              </w:rPr>
              <w:t>6</w:t>
            </w:r>
            <w:r>
              <w:rPr>
                <w:noProof/>
              </w:rPr>
              <w:fldChar w:fldCharType="end"/>
            </w:r>
            <w:r w:rsidRPr="00C02FEC">
              <w:rPr>
                <w:rStyle w:val="Hyperlink"/>
                <w:noProof/>
              </w:rPr>
              <w:fldChar w:fldCharType="end"/>
            </w:r>
          </w:ins>
        </w:p>
        <w:p w14:paraId="49881467" w14:textId="7456F2E2" w:rsidR="0000667F" w:rsidRDefault="0000667F">
          <w:pPr>
            <w:pStyle w:val="TOC1"/>
            <w:rPr>
              <w:ins w:id="41"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ins w:id="42"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"_Toc189511029"</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lang w:val="it-IT"/>
              </w:rPr>
              <w:t>4. The chopper experiment</w:t>
            </w:r>
            <w:r>
              <w:rPr>
                <w:noProof/>
              </w:rPr>
              <w:tab/>
            </w:r>
            <w:r>
              <w:rPr>
                <w:noProof/>
              </w:rPr>
              <w:fldChar w:fldCharType="begin"/>
            </w:r>
            <w:r>
              <w:rPr>
                <w:noProof/>
              </w:rPr>
              <w:instrText xml:space="preserve"> PAGEREF _Toc189511029 \h </w:instrText>
            </w:r>
            <w:r>
              <w:rPr>
                <w:noProof/>
              </w:rPr>
            </w:r>
          </w:ins>
          <w:r>
            <w:rPr>
              <w:noProof/>
            </w:rPr>
            <w:fldChar w:fldCharType="separate"/>
          </w:r>
          <w:ins w:id="43" w:author="Yilun Zhu" w:date="2025-02-03T21:36:00Z" w16du:dateUtc="2025-02-04T02:36:00Z">
            <w:r>
              <w:rPr>
                <w:noProof/>
              </w:rPr>
              <w:t>7</w:t>
            </w:r>
            <w:r>
              <w:rPr>
                <w:noProof/>
              </w:rPr>
              <w:fldChar w:fldCharType="end"/>
            </w:r>
            <w:r w:rsidRPr="00C02FEC">
              <w:rPr>
                <w:rStyle w:val="Hyperlink"/>
                <w:noProof/>
              </w:rPr>
              <w:fldChar w:fldCharType="end"/>
            </w:r>
          </w:ins>
        </w:p>
        <w:p w14:paraId="048383E5" w14:textId="0F9FB7AE" w:rsidR="0000667F" w:rsidRDefault="0000667F">
          <w:pPr>
            <w:pStyle w:val="TOC2"/>
            <w:rPr>
              <w:ins w:id="44"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45"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"_Toc189511030"</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4.1 The quality of the MIR raw data</w:t>
            </w:r>
            <w:r>
              <w:rPr>
                <w:noProof/>
              </w:rPr>
              <w:tab/>
            </w:r>
            <w:r>
              <w:rPr>
                <w:noProof/>
              </w:rPr>
              <w:fldChar w:fldCharType="begin"/>
            </w:r>
            <w:r>
              <w:rPr>
                <w:noProof/>
              </w:rPr>
              <w:instrText xml:space="preserve"> PAGEREF _Toc189511030 \h </w:instrText>
            </w:r>
            <w:r>
              <w:rPr>
                <w:noProof/>
              </w:rPr>
            </w:r>
          </w:ins>
          <w:r>
            <w:rPr>
              <w:noProof/>
            </w:rPr>
            <w:fldChar w:fldCharType="separate"/>
          </w:r>
          <w:ins w:id="46" w:author="Yilun Zhu" w:date="2025-02-03T21:36:00Z" w16du:dateUtc="2025-02-04T02:36:00Z">
            <w:r>
              <w:rPr>
                <w:noProof/>
              </w:rPr>
              <w:t>7</w:t>
            </w:r>
            <w:r>
              <w:rPr>
                <w:noProof/>
              </w:rPr>
              <w:fldChar w:fldCharType="end"/>
            </w:r>
            <w:r w:rsidRPr="00C02FEC">
              <w:rPr>
                <w:rStyle w:val="Hyperlink"/>
                <w:noProof/>
              </w:rPr>
              <w:fldChar w:fldCharType="end"/>
            </w:r>
          </w:ins>
        </w:p>
        <w:p w14:paraId="44679ED0" w14:textId="1A1F617A" w:rsidR="0000667F" w:rsidRDefault="0000667F">
          <w:pPr>
            <w:pStyle w:val="TOC2"/>
            <w:rPr>
              <w:ins w:id="47"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48"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"_Toc189511031"</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4.2 The diagram of the chopper experiment.</w:t>
            </w:r>
            <w:r>
              <w:rPr>
                <w:noProof/>
              </w:rPr>
              <w:tab/>
            </w:r>
            <w:r>
              <w:rPr>
                <w:noProof/>
              </w:rPr>
              <w:fldChar w:fldCharType="begin"/>
            </w:r>
            <w:r>
              <w:rPr>
                <w:noProof/>
              </w:rPr>
              <w:instrText xml:space="preserve"> PAGEREF _Toc189511031 \h </w:instrText>
            </w:r>
            <w:r>
              <w:rPr>
                <w:noProof/>
              </w:rPr>
            </w:r>
          </w:ins>
          <w:r>
            <w:rPr>
              <w:noProof/>
            </w:rPr>
            <w:fldChar w:fldCharType="separate"/>
          </w:r>
          <w:ins w:id="49" w:author="Yilun Zhu" w:date="2025-02-03T21:36:00Z" w16du:dateUtc="2025-02-04T02:36:00Z">
            <w:r>
              <w:rPr>
                <w:noProof/>
              </w:rPr>
              <w:t>7</w:t>
            </w:r>
            <w:r>
              <w:rPr>
                <w:noProof/>
              </w:rPr>
              <w:fldChar w:fldCharType="end"/>
            </w:r>
            <w:r w:rsidRPr="00C02FEC">
              <w:rPr>
                <w:rStyle w:val="Hyperlink"/>
                <w:noProof/>
              </w:rPr>
              <w:fldChar w:fldCharType="end"/>
            </w:r>
          </w:ins>
        </w:p>
        <w:p w14:paraId="56447B5C" w14:textId="1642DCEE" w:rsidR="0000667F" w:rsidRDefault="0000667F">
          <w:pPr>
            <w:pStyle w:val="TOC2"/>
            <w:rPr>
              <w:ins w:id="50" w:author="Yilun Zhu" w:date="2025-02-03T21:36:00Z" w16du:dateUtc="2025-02-04T02:36:00Z"/>
              <w:rFonts w:asciiTheme="minorHAnsi" w:eastAsiaTheme="minorEastAsia" w:hAnsiTheme="minorHAnsi" w:cstheme="minorBidi"/>
              <w:noProof/>
              <w:kern w:val="2"/>
              <w:sz w:val="24"/>
              <w:szCs w:val="24"/>
              <w:lang w:val="en-US" w:eastAsia="zh-CN"/>
              <w14:ligatures w14:val="standardContextual"/>
            </w:rPr>
          </w:pPr>
          <w:ins w:id="51"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"_Toc189511032"</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rPr>
              <w:t>4.3 Results of the chopper experiment.</w:t>
            </w:r>
            <w:r>
              <w:rPr>
                <w:noProof/>
              </w:rPr>
              <w:tab/>
            </w:r>
            <w:r>
              <w:rPr>
                <w:noProof/>
              </w:rPr>
              <w:fldChar w:fldCharType="begin"/>
            </w:r>
            <w:r>
              <w:rPr>
                <w:noProof/>
              </w:rPr>
              <w:instrText xml:space="preserve"> PAGEREF _Toc189511032 \h </w:instrText>
            </w:r>
            <w:r>
              <w:rPr>
                <w:noProof/>
              </w:rPr>
            </w:r>
          </w:ins>
          <w:r>
            <w:rPr>
              <w:noProof/>
            </w:rPr>
            <w:fldChar w:fldCharType="separate"/>
          </w:r>
          <w:ins w:id="52" w:author="Yilun Zhu" w:date="2025-02-03T21:36:00Z" w16du:dateUtc="2025-02-04T02:36:00Z">
            <w:r>
              <w:rPr>
                <w:noProof/>
              </w:rPr>
              <w:t>9</w:t>
            </w:r>
            <w:r>
              <w:rPr>
                <w:noProof/>
              </w:rPr>
              <w:fldChar w:fldCharType="end"/>
            </w:r>
            <w:r w:rsidRPr="00C02FEC">
              <w:rPr>
                <w:rStyle w:val="Hyperlink"/>
                <w:noProof/>
              </w:rPr>
              <w:fldChar w:fldCharType="end"/>
            </w:r>
          </w:ins>
        </w:p>
        <w:p w14:paraId="1C3D648C" w14:textId="24FD70A7" w:rsidR="0000667F" w:rsidRDefault="0000667F">
          <w:pPr>
            <w:pStyle w:val="TOC1"/>
            <w:rPr>
              <w:ins w:id="53"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ins w:id="54"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"_Toc189511033"</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lang w:val="it-IT"/>
              </w:rPr>
              <w:t>5. Preliminary experimental results of the MIR system on EAST.</w:t>
            </w:r>
            <w:r>
              <w:rPr>
                <w:noProof/>
              </w:rPr>
              <w:tab/>
            </w:r>
            <w:r>
              <w:rPr>
                <w:noProof/>
              </w:rPr>
              <w:fldChar w:fldCharType="begin"/>
            </w:r>
            <w:r>
              <w:rPr>
                <w:noProof/>
              </w:rPr>
              <w:instrText xml:space="preserve"> PAGEREF _Toc189511033 \h </w:instrText>
            </w:r>
            <w:r>
              <w:rPr>
                <w:noProof/>
              </w:rPr>
            </w:r>
          </w:ins>
          <w:r>
            <w:rPr>
              <w:noProof/>
            </w:rPr>
            <w:fldChar w:fldCharType="separate"/>
          </w:r>
          <w:ins w:id="55" w:author="Yilun Zhu" w:date="2025-02-03T21:36:00Z" w16du:dateUtc="2025-02-04T02:36:00Z">
            <w:r>
              <w:rPr>
                <w:noProof/>
              </w:rPr>
              <w:t>10</w:t>
            </w:r>
            <w:r>
              <w:rPr>
                <w:noProof/>
              </w:rPr>
              <w:fldChar w:fldCharType="end"/>
            </w:r>
            <w:r w:rsidRPr="00C02FEC">
              <w:rPr>
                <w:rStyle w:val="Hyperlink"/>
                <w:noProof/>
              </w:rPr>
              <w:fldChar w:fldCharType="end"/>
            </w:r>
          </w:ins>
        </w:p>
        <w:p w14:paraId="7A470674" w14:textId="2F96C786" w:rsidR="0000667F" w:rsidRDefault="0000667F">
          <w:pPr>
            <w:pStyle w:val="TOC1"/>
            <w:rPr>
              <w:ins w:id="56" w:author="Yilun Zhu" w:date="2025-02-03T21:36:00Z" w16du:dateUtc="2025-02-04T02:36:00Z"/>
              <w:rFonts w:asciiTheme="minorHAnsi" w:eastAsiaTheme="minorEastAsia" w:hAnsiTheme="minorHAnsi" w:cstheme="minorBidi"/>
              <w:b w:val="0"/>
              <w:noProof/>
              <w:kern w:val="2"/>
              <w:sz w:val="24"/>
              <w:szCs w:val="24"/>
              <w:lang w:val="en-US" w:eastAsia="zh-CN"/>
              <w14:ligatures w14:val="standardContextual"/>
            </w:rPr>
          </w:pPr>
          <w:ins w:id="57" w:author="Yilun Zhu" w:date="2025-02-03T21:36:00Z" w16du:dateUtc="2025-02-04T02:36:00Z">
            <w:r w:rsidRPr="00C02FEC">
              <w:rPr>
                <w:rStyle w:val="Hyperlink"/>
                <w:noProof/>
              </w:rPr>
              <w:fldChar w:fldCharType="begin"/>
            </w:r>
            <w:r w:rsidRPr="00C02FEC">
              <w:rPr>
                <w:rStyle w:val="Hyperlink"/>
                <w:noProof/>
              </w:rPr>
              <w:instrText xml:space="preserve"> </w:instrText>
            </w:r>
            <w:r>
              <w:rPr>
                <w:noProof/>
              </w:rPr>
              <w:instrText>HYPERLINK \l "_Toc189511034"</w:instrText>
            </w:r>
            <w:r w:rsidRPr="00C02FEC">
              <w:rPr>
                <w:rStyle w:val="Hyperlink"/>
                <w:noProof/>
              </w:rPr>
              <w:instrText xml:space="preserve"> </w:instrText>
            </w:r>
            <w:r w:rsidRPr="00C02FEC">
              <w:rPr>
                <w:rStyle w:val="Hyperlink"/>
                <w:noProof/>
              </w:rPr>
            </w:r>
            <w:r w:rsidRPr="00C02FEC">
              <w:rPr>
                <w:rStyle w:val="Hyperlink"/>
                <w:noProof/>
              </w:rPr>
              <w:fldChar w:fldCharType="separate"/>
            </w:r>
            <w:r w:rsidRPr="00C02FEC">
              <w:rPr>
                <w:rStyle w:val="Hyperlink"/>
                <w:noProof/>
                <w:lang w:val="it-IT"/>
              </w:rPr>
              <w:t>6. Summary</w:t>
            </w:r>
            <w:r>
              <w:rPr>
                <w:noProof/>
              </w:rPr>
              <w:tab/>
            </w:r>
            <w:r>
              <w:rPr>
                <w:noProof/>
              </w:rPr>
              <w:fldChar w:fldCharType="begin"/>
            </w:r>
            <w:r>
              <w:rPr>
                <w:noProof/>
              </w:rPr>
              <w:instrText xml:space="preserve"> PAGEREF _Toc189511034 \h </w:instrText>
            </w:r>
            <w:r>
              <w:rPr>
                <w:noProof/>
              </w:rPr>
            </w:r>
          </w:ins>
          <w:r>
            <w:rPr>
              <w:noProof/>
            </w:rPr>
            <w:fldChar w:fldCharType="separate"/>
          </w:r>
          <w:ins w:id="58" w:author="Yilun Zhu" w:date="2025-02-03T21:36:00Z" w16du:dateUtc="2025-02-04T02:36:00Z">
            <w:r>
              <w:rPr>
                <w:noProof/>
              </w:rPr>
              <w:t>12</w:t>
            </w:r>
            <w:r>
              <w:rPr>
                <w:noProof/>
              </w:rPr>
              <w:fldChar w:fldCharType="end"/>
            </w:r>
            <w:r w:rsidRPr="00C02FEC">
              <w:rPr>
                <w:rStyle w:val="Hyperlink"/>
                <w:noProof/>
              </w:rPr>
              <w:fldChar w:fldCharType="end"/>
            </w:r>
          </w:ins>
        </w:p>
        <w:p w14:paraId="41D47E85" w14:textId="11CF87CE" w:rsidR="003314E7" w:rsidDel="004E6365" w:rsidRDefault="003314E7">
          <w:pPr>
            <w:pStyle w:val="TOC1"/>
            <w:rPr>
              <w:del w:id="59" w:author="Yilun Zhu" w:date="2025-02-03T19:34:00Z" w16du:dateUtc="2025-02-04T00:34:00Z"/>
              <w:rFonts w:asciiTheme="minorHAnsi" w:eastAsiaTheme="minorEastAsia" w:hAnsiTheme="minorHAnsi" w:cstheme="minorBidi"/>
              <w:b w:val="0"/>
              <w:noProof/>
              <w:kern w:val="2"/>
              <w:sz w:val="21"/>
              <w:szCs w:val="22"/>
              <w:lang w:val="en-US" w:eastAsia="zh-CN"/>
            </w:rPr>
          </w:pPr>
          <w:del w:id="60" w:author="Yilun Zhu" w:date="2025-02-03T19:34:00Z" w16du:dateUtc="2025-02-04T00:34:00Z">
            <w:r w:rsidRPr="004E6365" w:rsidDel="004E6365">
              <w:rPr>
                <w:noProof/>
                <w:lang w:val="it-IT"/>
                <w:rPrChange w:id="61" w:author="Yilun Zhu" w:date="2025-02-03T19:34:00Z" w16du:dateUtc="2025-02-04T00:34:00Z">
                  <w:rPr>
                    <w:rStyle w:val="Hyperlink"/>
                    <w:noProof/>
                    <w:lang w:val="it-IT"/>
                  </w:rPr>
                </w:rPrChange>
              </w:rPr>
              <w:delText>1. Introduction</w:delText>
            </w:r>
            <w:r w:rsidDel="004E6365">
              <w:rPr>
                <w:noProof/>
              </w:rPr>
              <w:tab/>
              <w:delText>1</w:delText>
            </w:r>
          </w:del>
        </w:p>
        <w:p w14:paraId="10067BBA" w14:textId="13D2E0A7" w:rsidR="003314E7" w:rsidDel="004E6365" w:rsidRDefault="003314E7">
          <w:pPr>
            <w:pStyle w:val="TOC1"/>
            <w:rPr>
              <w:del w:id="62" w:author="Yilun Zhu" w:date="2025-02-03T19:34:00Z" w16du:dateUtc="2025-02-04T00:34:00Z"/>
              <w:rFonts w:asciiTheme="minorHAnsi" w:eastAsiaTheme="minorEastAsia" w:hAnsiTheme="minorHAnsi" w:cstheme="minorBidi"/>
              <w:b w:val="0"/>
              <w:noProof/>
              <w:kern w:val="2"/>
              <w:sz w:val="21"/>
              <w:szCs w:val="22"/>
              <w:lang w:val="en-US" w:eastAsia="zh-CN"/>
            </w:rPr>
          </w:pPr>
          <w:del w:id="63" w:author="Yilun Zhu" w:date="2025-02-03T19:34:00Z" w16du:dateUtc="2025-02-04T00:34:00Z">
            <w:r w:rsidRPr="004E6365" w:rsidDel="004E6365">
              <w:rPr>
                <w:noProof/>
                <w:lang w:val="it-IT"/>
                <w:rPrChange w:id="64" w:author="Yilun Zhu" w:date="2025-02-03T19:34:00Z" w16du:dateUtc="2025-02-04T00:34:00Z">
                  <w:rPr>
                    <w:rStyle w:val="Hyperlink"/>
                    <w:noProof/>
                    <w:lang w:val="it-IT"/>
                  </w:rPr>
                </w:rPrChange>
              </w:rPr>
              <w:delText xml:space="preserve">2. Plasma </w:delText>
            </w:r>
            <w:r w:rsidRPr="004E6365" w:rsidDel="004E6365">
              <w:rPr>
                <w:noProof/>
                <w:lang w:val="it-IT"/>
                <w:rPrChange w:id="65" w:author="Yilun Zhu" w:date="2025-02-03T19:34:00Z" w16du:dateUtc="2025-02-04T00:34:00Z">
                  <w:rPr>
                    <w:rStyle w:val="Hyperlink"/>
                    <w:noProof/>
                    <w:lang w:val="it-IT"/>
                  </w:rPr>
                </w:rPrChange>
              </w:rPr>
              <w:delText>a</w:delText>
            </w:r>
            <w:r w:rsidRPr="004E6365" w:rsidDel="004E6365">
              <w:rPr>
                <w:noProof/>
                <w:lang w:val="it-IT"/>
                <w:rPrChange w:id="66" w:author="Yilun Zhu" w:date="2025-02-03T19:34:00Z" w16du:dateUtc="2025-02-04T00:34:00Z">
                  <w:rPr>
                    <w:rStyle w:val="Hyperlink"/>
                    <w:noProof/>
                    <w:lang w:val="it-IT"/>
                  </w:rPr>
                </w:rPrChange>
              </w:rPr>
              <w:delText>c</w:delText>
            </w:r>
            <w:r w:rsidRPr="004E6365" w:rsidDel="004E6365">
              <w:rPr>
                <w:noProof/>
                <w:lang w:val="it-IT"/>
                <w:rPrChange w:id="67" w:author="Yilun Zhu" w:date="2025-02-03T19:34:00Z" w16du:dateUtc="2025-02-04T00:34:00Z">
                  <w:rPr>
                    <w:rStyle w:val="Hyperlink"/>
                    <w:noProof/>
                    <w:lang w:val="it-IT"/>
                  </w:rPr>
                </w:rPrChange>
              </w:rPr>
              <w:delText>cessibility</w:delText>
            </w:r>
            <w:r w:rsidDel="004E6365">
              <w:rPr>
                <w:noProof/>
              </w:rPr>
              <w:tab/>
              <w:delText>2</w:delText>
            </w:r>
          </w:del>
        </w:p>
        <w:p w14:paraId="63C54604" w14:textId="7551390A" w:rsidR="003314E7" w:rsidDel="004E6365" w:rsidRDefault="003314E7">
          <w:pPr>
            <w:pStyle w:val="TOC1"/>
            <w:rPr>
              <w:del w:id="68" w:author="Yilun Zhu" w:date="2025-02-03T19:34:00Z" w16du:dateUtc="2025-02-04T00:34:00Z"/>
              <w:rFonts w:asciiTheme="minorHAnsi" w:eastAsiaTheme="minorEastAsia" w:hAnsiTheme="minorHAnsi" w:cstheme="minorBidi"/>
              <w:b w:val="0"/>
              <w:noProof/>
              <w:kern w:val="2"/>
              <w:sz w:val="21"/>
              <w:szCs w:val="22"/>
              <w:lang w:val="en-US" w:eastAsia="zh-CN"/>
            </w:rPr>
          </w:pPr>
          <w:del w:id="69" w:author="Yilun Zhu" w:date="2025-02-03T19:34:00Z" w16du:dateUtc="2025-02-04T00:34:00Z">
            <w:r w:rsidRPr="004E6365" w:rsidDel="004E6365">
              <w:rPr>
                <w:noProof/>
                <w:lang w:val="it-IT"/>
                <w:rPrChange w:id="70" w:author="Yilun Zhu" w:date="2025-02-03T19:34:00Z" w16du:dateUtc="2025-02-04T00:34:00Z">
                  <w:rPr>
                    <w:rStyle w:val="Hyperlink"/>
                    <w:noProof/>
                    <w:lang w:val="it-IT"/>
                  </w:rPr>
                </w:rPrChange>
              </w:rPr>
              <w:delText>3. MIR Hardware</w:delText>
            </w:r>
            <w:r w:rsidDel="004E6365">
              <w:rPr>
                <w:noProof/>
              </w:rPr>
              <w:tab/>
              <w:delText>3</w:delText>
            </w:r>
          </w:del>
        </w:p>
        <w:p w14:paraId="221BF12E" w14:textId="69DEE87D" w:rsidR="003314E7" w:rsidDel="004E6365" w:rsidRDefault="003314E7">
          <w:pPr>
            <w:pStyle w:val="TOC2"/>
            <w:rPr>
              <w:del w:id="71" w:author="Yilun Zhu" w:date="2025-02-03T19:34:00Z" w16du:dateUtc="2025-02-04T00:34:00Z"/>
              <w:rFonts w:asciiTheme="minorHAnsi" w:eastAsiaTheme="minorEastAsia" w:hAnsiTheme="minorHAnsi" w:cstheme="minorBidi"/>
              <w:noProof/>
              <w:kern w:val="2"/>
              <w:sz w:val="21"/>
              <w:szCs w:val="22"/>
              <w:lang w:val="en-US" w:eastAsia="zh-CN"/>
            </w:rPr>
          </w:pPr>
          <w:del w:id="72" w:author="Yilun Zhu" w:date="2025-02-03T19:34:00Z" w16du:dateUtc="2025-02-04T00:34:00Z">
            <w:r w:rsidRPr="004E6365" w:rsidDel="004E6365">
              <w:rPr>
                <w:noProof/>
                <w:rPrChange w:id="73" w:author="Yilun Zhu" w:date="2025-02-03T19:34:00Z" w16du:dateUtc="2025-02-04T00:34:00Z">
                  <w:rPr>
                    <w:rStyle w:val="Hyperlink"/>
                    <w:noProof/>
                  </w:rPr>
                </w:rPrChange>
              </w:rPr>
              <w:delText>3.1 Upgrade of RF system</w:delText>
            </w:r>
            <w:r w:rsidDel="004E6365">
              <w:rPr>
                <w:noProof/>
              </w:rPr>
              <w:tab/>
              <w:delText>3</w:delText>
            </w:r>
          </w:del>
        </w:p>
        <w:p w14:paraId="25003081" w14:textId="757B9355" w:rsidR="003314E7" w:rsidDel="004E6365" w:rsidRDefault="003314E7">
          <w:pPr>
            <w:pStyle w:val="TOC2"/>
            <w:rPr>
              <w:del w:id="74" w:author="Yilun Zhu" w:date="2025-02-03T19:34:00Z" w16du:dateUtc="2025-02-04T00:34:00Z"/>
              <w:rFonts w:asciiTheme="minorHAnsi" w:eastAsiaTheme="minorEastAsia" w:hAnsiTheme="minorHAnsi" w:cstheme="minorBidi"/>
              <w:noProof/>
              <w:kern w:val="2"/>
              <w:sz w:val="21"/>
              <w:szCs w:val="22"/>
              <w:lang w:val="en-US" w:eastAsia="zh-CN"/>
            </w:rPr>
          </w:pPr>
          <w:del w:id="75" w:author="Yilun Zhu" w:date="2025-02-03T19:34:00Z" w16du:dateUtc="2025-02-04T00:34:00Z">
            <w:r w:rsidRPr="004E6365" w:rsidDel="004E6365">
              <w:rPr>
                <w:noProof/>
                <w:rPrChange w:id="76" w:author="Yilun Zhu" w:date="2025-02-03T19:34:00Z" w16du:dateUtc="2025-02-04T00:34:00Z">
                  <w:rPr>
                    <w:rStyle w:val="Hyperlink"/>
                    <w:noProof/>
                  </w:rPr>
                </w:rPrChange>
              </w:rPr>
              <w:delText>3.2 MIR Electronics</w:delText>
            </w:r>
            <w:r w:rsidDel="004E6365">
              <w:rPr>
                <w:noProof/>
              </w:rPr>
              <w:tab/>
              <w:delText>4</w:delText>
            </w:r>
          </w:del>
        </w:p>
        <w:p w14:paraId="13518096" w14:textId="5802456A" w:rsidR="003314E7" w:rsidDel="004E6365" w:rsidRDefault="003314E7">
          <w:pPr>
            <w:pStyle w:val="TOC2"/>
            <w:rPr>
              <w:del w:id="77" w:author="Yilun Zhu" w:date="2025-02-03T19:34:00Z" w16du:dateUtc="2025-02-04T00:34:00Z"/>
              <w:rFonts w:asciiTheme="minorHAnsi" w:eastAsiaTheme="minorEastAsia" w:hAnsiTheme="minorHAnsi" w:cstheme="minorBidi"/>
              <w:noProof/>
              <w:kern w:val="2"/>
              <w:sz w:val="21"/>
              <w:szCs w:val="22"/>
              <w:lang w:val="en-US" w:eastAsia="zh-CN"/>
            </w:rPr>
          </w:pPr>
          <w:del w:id="78" w:author="Yilun Zhu" w:date="2025-02-03T19:34:00Z" w16du:dateUtc="2025-02-04T00:34:00Z">
            <w:r w:rsidRPr="004E6365" w:rsidDel="004E6365">
              <w:rPr>
                <w:noProof/>
                <w:rPrChange w:id="79" w:author="Yilun Zhu" w:date="2025-02-03T19:34:00Z" w16du:dateUtc="2025-02-04T00:34:00Z">
                  <w:rPr>
                    <w:rStyle w:val="Hyperlink"/>
                    <w:noProof/>
                  </w:rPr>
                </w:rPrChange>
              </w:rPr>
              <w:delText>3.3 Optical components</w:delText>
            </w:r>
            <w:r w:rsidDel="004E6365">
              <w:rPr>
                <w:noProof/>
              </w:rPr>
              <w:tab/>
              <w:delText>6</w:delText>
            </w:r>
          </w:del>
        </w:p>
        <w:p w14:paraId="38BEA50D" w14:textId="5327400A" w:rsidR="003314E7" w:rsidDel="004E6365" w:rsidRDefault="003314E7">
          <w:pPr>
            <w:pStyle w:val="TOC1"/>
            <w:rPr>
              <w:del w:id="80" w:author="Yilun Zhu" w:date="2025-02-03T19:34:00Z" w16du:dateUtc="2025-02-04T00:34:00Z"/>
              <w:rFonts w:asciiTheme="minorHAnsi" w:eastAsiaTheme="minorEastAsia" w:hAnsiTheme="minorHAnsi" w:cstheme="minorBidi"/>
              <w:b w:val="0"/>
              <w:noProof/>
              <w:kern w:val="2"/>
              <w:sz w:val="21"/>
              <w:szCs w:val="22"/>
              <w:lang w:val="en-US" w:eastAsia="zh-CN"/>
            </w:rPr>
          </w:pPr>
          <w:del w:id="81" w:author="Yilun Zhu" w:date="2025-02-03T19:34:00Z" w16du:dateUtc="2025-02-04T00:34:00Z">
            <w:r w:rsidRPr="004E6365" w:rsidDel="004E6365">
              <w:rPr>
                <w:noProof/>
                <w:lang w:val="it-IT"/>
                <w:rPrChange w:id="82" w:author="Yilun Zhu" w:date="2025-02-03T19:34:00Z" w16du:dateUtc="2025-02-04T00:34:00Z">
                  <w:rPr>
                    <w:rStyle w:val="Hyperlink"/>
                    <w:noProof/>
                    <w:lang w:val="it-IT"/>
                  </w:rPr>
                </w:rPrChange>
              </w:rPr>
              <w:delText>4. The chopper experiment</w:delText>
            </w:r>
            <w:r w:rsidDel="004E6365">
              <w:rPr>
                <w:noProof/>
              </w:rPr>
              <w:tab/>
              <w:delText>7</w:delText>
            </w:r>
          </w:del>
        </w:p>
        <w:p w14:paraId="04CEC429" w14:textId="7B23917B" w:rsidR="003314E7" w:rsidDel="004E6365" w:rsidRDefault="003314E7">
          <w:pPr>
            <w:pStyle w:val="TOC2"/>
            <w:rPr>
              <w:del w:id="83" w:author="Yilun Zhu" w:date="2025-02-03T19:34:00Z" w16du:dateUtc="2025-02-04T00:34:00Z"/>
              <w:rFonts w:asciiTheme="minorHAnsi" w:eastAsiaTheme="minorEastAsia" w:hAnsiTheme="minorHAnsi" w:cstheme="minorBidi"/>
              <w:noProof/>
              <w:kern w:val="2"/>
              <w:sz w:val="21"/>
              <w:szCs w:val="22"/>
              <w:lang w:val="en-US" w:eastAsia="zh-CN"/>
            </w:rPr>
          </w:pPr>
          <w:del w:id="84" w:author="Yilun Zhu" w:date="2025-02-03T19:34:00Z" w16du:dateUtc="2025-02-04T00:34:00Z">
            <w:r w:rsidRPr="004E6365" w:rsidDel="004E6365">
              <w:rPr>
                <w:noProof/>
                <w:rPrChange w:id="85" w:author="Yilun Zhu" w:date="2025-02-03T19:34:00Z" w16du:dateUtc="2025-02-04T00:34:00Z">
                  <w:rPr>
                    <w:rStyle w:val="Hyperlink"/>
                    <w:noProof/>
                  </w:rPr>
                </w:rPrChange>
              </w:rPr>
              <w:delText>4.1 The quality of the MIR raw data</w:delText>
            </w:r>
            <w:r w:rsidDel="004E6365">
              <w:rPr>
                <w:noProof/>
              </w:rPr>
              <w:tab/>
              <w:delText>7</w:delText>
            </w:r>
          </w:del>
        </w:p>
        <w:p w14:paraId="0B48039B" w14:textId="413FD163" w:rsidR="003314E7" w:rsidDel="004E6365" w:rsidRDefault="003314E7">
          <w:pPr>
            <w:pStyle w:val="TOC2"/>
            <w:rPr>
              <w:del w:id="86" w:author="Yilun Zhu" w:date="2025-02-03T19:34:00Z" w16du:dateUtc="2025-02-04T00:34:00Z"/>
              <w:rFonts w:asciiTheme="minorHAnsi" w:eastAsiaTheme="minorEastAsia" w:hAnsiTheme="minorHAnsi" w:cstheme="minorBidi"/>
              <w:noProof/>
              <w:kern w:val="2"/>
              <w:sz w:val="21"/>
              <w:szCs w:val="22"/>
              <w:lang w:val="en-US" w:eastAsia="zh-CN"/>
            </w:rPr>
          </w:pPr>
          <w:del w:id="87" w:author="Yilun Zhu" w:date="2025-02-03T19:34:00Z" w16du:dateUtc="2025-02-04T00:34:00Z">
            <w:r w:rsidRPr="004E6365" w:rsidDel="004E6365">
              <w:rPr>
                <w:noProof/>
                <w:rPrChange w:id="88" w:author="Yilun Zhu" w:date="2025-02-03T19:34:00Z" w16du:dateUtc="2025-02-04T00:34:00Z">
                  <w:rPr>
                    <w:rStyle w:val="Hyperlink"/>
                    <w:noProof/>
                  </w:rPr>
                </w:rPrChange>
              </w:rPr>
              <w:delText>4.2 The diagram of the chopper experiment.</w:delText>
            </w:r>
            <w:r w:rsidDel="004E6365">
              <w:rPr>
                <w:noProof/>
              </w:rPr>
              <w:tab/>
              <w:delText>7</w:delText>
            </w:r>
          </w:del>
        </w:p>
        <w:p w14:paraId="64BF1950" w14:textId="54C191EF" w:rsidR="003314E7" w:rsidDel="004E6365" w:rsidRDefault="003314E7">
          <w:pPr>
            <w:pStyle w:val="TOC2"/>
            <w:rPr>
              <w:del w:id="89" w:author="Yilun Zhu" w:date="2025-02-03T19:34:00Z" w16du:dateUtc="2025-02-04T00:34:00Z"/>
              <w:rFonts w:asciiTheme="minorHAnsi" w:eastAsiaTheme="minorEastAsia" w:hAnsiTheme="minorHAnsi" w:cstheme="minorBidi"/>
              <w:noProof/>
              <w:kern w:val="2"/>
              <w:sz w:val="21"/>
              <w:szCs w:val="22"/>
              <w:lang w:val="en-US" w:eastAsia="zh-CN"/>
            </w:rPr>
          </w:pPr>
          <w:del w:id="90" w:author="Yilun Zhu" w:date="2025-02-03T19:34:00Z" w16du:dateUtc="2025-02-04T00:34:00Z">
            <w:r w:rsidRPr="004E6365" w:rsidDel="004E6365">
              <w:rPr>
                <w:noProof/>
                <w:rPrChange w:id="91" w:author="Yilun Zhu" w:date="2025-02-03T19:34:00Z" w16du:dateUtc="2025-02-04T00:34:00Z">
                  <w:rPr>
                    <w:rStyle w:val="Hyperlink"/>
                    <w:noProof/>
                  </w:rPr>
                </w:rPrChange>
              </w:rPr>
              <w:delText>4.3 Results of the chopper experiment.</w:delText>
            </w:r>
            <w:r w:rsidDel="004E6365">
              <w:rPr>
                <w:noProof/>
              </w:rPr>
              <w:tab/>
              <w:delText>8</w:delText>
            </w:r>
          </w:del>
        </w:p>
        <w:p w14:paraId="123B0142" w14:textId="01450B9C" w:rsidR="003314E7" w:rsidDel="004E6365" w:rsidRDefault="003314E7">
          <w:pPr>
            <w:pStyle w:val="TOC1"/>
            <w:rPr>
              <w:del w:id="92" w:author="Yilun Zhu" w:date="2025-02-03T19:34:00Z" w16du:dateUtc="2025-02-04T00:34:00Z"/>
              <w:rFonts w:asciiTheme="minorHAnsi" w:eastAsiaTheme="minorEastAsia" w:hAnsiTheme="minorHAnsi" w:cstheme="minorBidi"/>
              <w:b w:val="0"/>
              <w:noProof/>
              <w:kern w:val="2"/>
              <w:sz w:val="21"/>
              <w:szCs w:val="22"/>
              <w:lang w:val="en-US" w:eastAsia="zh-CN"/>
            </w:rPr>
          </w:pPr>
          <w:del w:id="93" w:author="Yilun Zhu" w:date="2025-02-03T19:34:00Z" w16du:dateUtc="2025-02-04T00:34:00Z">
            <w:r w:rsidRPr="004E6365" w:rsidDel="004E6365">
              <w:rPr>
                <w:noProof/>
                <w:lang w:val="it-IT"/>
                <w:rPrChange w:id="94" w:author="Yilun Zhu" w:date="2025-02-03T19:34:00Z" w16du:dateUtc="2025-02-04T00:34:00Z">
                  <w:rPr>
                    <w:rStyle w:val="Hyperlink"/>
                    <w:noProof/>
                    <w:lang w:val="it-IT"/>
                  </w:rPr>
                </w:rPrChange>
              </w:rPr>
              <w:delText>5. Preliminary experimental results of the MIR system on EAST.</w:delText>
            </w:r>
            <w:r w:rsidDel="004E6365">
              <w:rPr>
                <w:noProof/>
              </w:rPr>
              <w:tab/>
              <w:delText>10</w:delText>
            </w:r>
          </w:del>
        </w:p>
        <w:p w14:paraId="7CAC09BB" w14:textId="56591DE2" w:rsidR="003314E7" w:rsidDel="004E6365" w:rsidRDefault="003314E7">
          <w:pPr>
            <w:pStyle w:val="TOC1"/>
            <w:rPr>
              <w:del w:id="95" w:author="Yilun Zhu" w:date="2025-02-03T19:34:00Z" w16du:dateUtc="2025-02-04T00:34:00Z"/>
              <w:rFonts w:asciiTheme="minorHAnsi" w:eastAsiaTheme="minorEastAsia" w:hAnsiTheme="minorHAnsi" w:cstheme="minorBidi"/>
              <w:b w:val="0"/>
              <w:noProof/>
              <w:kern w:val="2"/>
              <w:sz w:val="21"/>
              <w:szCs w:val="22"/>
              <w:lang w:val="en-US" w:eastAsia="zh-CN"/>
            </w:rPr>
          </w:pPr>
          <w:del w:id="96" w:author="Yilun Zhu" w:date="2025-02-03T19:34:00Z" w16du:dateUtc="2025-02-04T00:34:00Z">
            <w:r w:rsidRPr="004E6365" w:rsidDel="004E6365">
              <w:rPr>
                <w:noProof/>
                <w:lang w:val="it-IT"/>
                <w:rPrChange w:id="97" w:author="Yilun Zhu" w:date="2025-02-03T19:34:00Z" w16du:dateUtc="2025-02-04T00:34:00Z">
                  <w:rPr>
                    <w:rStyle w:val="Hyperlink"/>
                    <w:noProof/>
                    <w:lang w:val="it-IT"/>
                  </w:rPr>
                </w:rPrChange>
              </w:rPr>
              <w:delText>6. Summary</w:delText>
            </w:r>
            <w:r w:rsidDel="004E6365">
              <w:rPr>
                <w:noProof/>
              </w:rPr>
              <w:tab/>
              <w:delText>12</w:delText>
            </w:r>
          </w:del>
        </w:p>
        <w:p w14:paraId="0DA482F2" w14:textId="6EFE3315" w:rsidR="00FA46BA" w:rsidRDefault="00FB0BB5">
          <w:pPr>
            <w:pStyle w:val="TOC1"/>
            <w:rPr>
              <w:b w:val="0"/>
              <w:sz w:val="24"/>
              <w:szCs w:val="24"/>
              <w:lang w:val="en-US" w:eastAsia="en-US"/>
            </w:rPr>
          </w:pPr>
          <w:r>
            <w:fldChar w:fldCharType="end"/>
          </w:r>
        </w:p>
      </w:sdtContent>
    </w:sdt>
    <w:p w14:paraId="7B402D7E" w14:textId="77777777" w:rsidR="00FA46BA" w:rsidRDefault="00FA46BA">
      <w:pPr>
        <w:pStyle w:val="TOC1"/>
      </w:pPr>
    </w:p>
    <w:p w14:paraId="681E21B9" w14:textId="77777777" w:rsidR="00FA46BA" w:rsidRDefault="00FA46BA">
      <w:pPr>
        <w:pStyle w:val="contentcloser"/>
        <w:rPr>
          <w:lang w:val="en-US"/>
        </w:rPr>
      </w:pPr>
    </w:p>
    <w:p w14:paraId="28ED0C9B" w14:textId="77777777" w:rsidR="00F3027F" w:rsidRDefault="00F3027F"/>
    <w:p w14:paraId="29CD51F0" w14:textId="39F23090" w:rsidR="00F3027F" w:rsidRPr="00F3027F" w:rsidRDefault="00F3027F" w:rsidP="00F3027F">
      <w:pPr>
        <w:pStyle w:val="section"/>
        <w:numPr>
          <w:ilvl w:val="0"/>
          <w:numId w:val="3"/>
        </w:numPr>
        <w:rPr>
          <w:lang w:val="it-IT"/>
        </w:rPr>
      </w:pPr>
      <w:del w:id="98" w:author="Yilun Zhu" w:date="2025-02-03T21:36:00Z" w16du:dateUtc="2025-02-04T02:36:00Z">
        <w:r w:rsidRPr="00F3027F" w:rsidDel="0000667F">
          <w:rPr>
            <w:rFonts w:hint="eastAsia"/>
            <w:lang w:val="it-IT"/>
          </w:rPr>
          <w:delText>Introduction</w:delText>
        </w:r>
      </w:del>
      <w:bookmarkStart w:id="99" w:name="_Toc189511022"/>
      <w:proofErr w:type="spellStart"/>
      <w:ins w:id="100" w:author="Yilun Zhu" w:date="2025-02-03T21:36:00Z" w16du:dateUtc="2025-02-04T02:36:00Z">
        <w:r w:rsidR="0000667F">
          <w:rPr>
            <w:lang w:val="it-IT"/>
          </w:rPr>
          <w:t>Introduction</w:t>
        </w:r>
      </w:ins>
      <w:bookmarkEnd w:id="99"/>
      <w:proofErr w:type="spellEnd"/>
    </w:p>
    <w:p w14:paraId="56DD27C0" w14:textId="099624CB" w:rsidR="000B033B" w:rsidRPr="000B033B" w:rsidRDefault="00F3027F" w:rsidP="000B033B">
      <w:pPr>
        <w:pStyle w:val="BodyTextfirstline"/>
        <w:rPr>
          <w:ins w:id="101" w:author="Yilun Zhu" w:date="2025-02-03T20:21:00Z"/>
          <w:lang w:val="en-US"/>
        </w:rPr>
      </w:pPr>
      <w:r w:rsidRPr="00F3027F">
        <w:t xml:space="preserve">Active </w:t>
      </w:r>
      <w:del w:id="102" w:author="Yilun Zhu" w:date="2025-02-03T19:48:00Z" w16du:dateUtc="2025-02-04T00:48:00Z">
        <w:r w:rsidRPr="00F3027F" w:rsidDel="00966F35">
          <w:delText xml:space="preserve">microwave </w:delText>
        </w:r>
      </w:del>
      <w:ins w:id="103" w:author="Yilun Zhu" w:date="2025-02-03T20:07:00Z" w16du:dateUtc="2025-02-04T01:07:00Z">
        <w:r w:rsidR="009706F9">
          <w:t xml:space="preserve">microwave </w:t>
        </w:r>
      </w:ins>
      <w:del w:id="104" w:author="Yilun Zhu" w:date="2025-02-03T19:48:00Z" w16du:dateUtc="2025-02-04T00:48:00Z">
        <w:r w:rsidRPr="00F3027F" w:rsidDel="00966F35">
          <w:delText xml:space="preserve">reflectometry </w:delText>
        </w:r>
      </w:del>
      <w:ins w:id="105" w:author="Yilun Zhu" w:date="2025-02-03T19:48:00Z" w16du:dateUtc="2025-02-04T00:48:00Z">
        <w:r w:rsidR="00966F35" w:rsidRPr="00F3027F">
          <w:t>reflectomet</w:t>
        </w:r>
        <w:r w:rsidR="00966F35">
          <w:t>er</w:t>
        </w:r>
        <w:r w:rsidR="00966F35" w:rsidRPr="00F3027F">
          <w:t xml:space="preserve"> </w:t>
        </w:r>
      </w:ins>
      <w:r w:rsidRPr="00F3027F">
        <w:t xml:space="preserve">is </w:t>
      </w:r>
      <w:del w:id="106" w:author="Yilun Zhu" w:date="2025-02-03T19:48:00Z" w16du:dateUtc="2025-02-04T00:48:00Z">
        <w:r w:rsidRPr="00F3027F" w:rsidDel="00966F35">
          <w:delText xml:space="preserve">commonly </w:delText>
        </w:r>
      </w:del>
      <w:ins w:id="107" w:author="Yilun Zhu" w:date="2025-02-03T19:48:00Z" w16du:dateUtc="2025-02-04T00:48:00Z">
        <w:r w:rsidR="00966F35">
          <w:t>widely</w:t>
        </w:r>
        <w:r w:rsidR="00966F35" w:rsidRPr="00F3027F">
          <w:t xml:space="preserve"> </w:t>
        </w:r>
      </w:ins>
      <w:r w:rsidRPr="00F3027F">
        <w:t xml:space="preserve">employed for both electron density </w:t>
      </w:r>
      <w:ins w:id="108" w:author="Yilun Zhu" w:date="2025-02-03T19:48:00Z" w16du:dateUtc="2025-02-04T00:48:00Z">
        <w:r w:rsidR="00966F35">
          <w:t xml:space="preserve">equilibrium </w:t>
        </w:r>
      </w:ins>
      <w:r w:rsidRPr="00F3027F">
        <w:t>profile and fluctuation measurements</w:t>
      </w:r>
      <w:bookmarkStart w:id="109" w:name="_Hlk183337250"/>
      <w:r w:rsidRPr="00F3027F">
        <w:rPr>
          <w:rFonts w:hint="eastAsia"/>
        </w:rPr>
        <w:t xml:space="preserve"> </w:t>
      </w:r>
      <w:r w:rsidRPr="00F3027F">
        <w:t>[</w:t>
      </w:r>
      <w:commentRangeStart w:id="110"/>
      <w:r w:rsidRPr="00F3027F">
        <w:t>1-2</w:t>
      </w:r>
      <w:commentRangeEnd w:id="110"/>
      <w:r w:rsidR="00966F35">
        <w:rPr>
          <w:rStyle w:val="CommentReference"/>
          <w:bCs w:val="0"/>
          <w:iCs w:val="0"/>
          <w:lang w:val="en-US" w:eastAsia="en-US"/>
        </w:rPr>
        <w:commentReference w:id="110"/>
      </w:r>
      <w:r w:rsidRPr="00F3027F">
        <w:t>]</w:t>
      </w:r>
      <w:bookmarkEnd w:id="109"/>
      <w:r w:rsidRPr="00F3027F">
        <w:t xml:space="preserve">. The cutoff layer is usually assumed to be an ideal flat surface for reflection, which ensures a neat interpretation of the diagnostic data. For instance, the density fluctuation </w:t>
      </w:r>
      <w:r w:rsidRPr="00F3027F">
        <w:rPr>
          <w:rFonts w:hint="eastAsia"/>
        </w:rPr>
        <w:t>level</w:t>
      </w:r>
      <w:r w:rsidRPr="00F3027F">
        <w:t xml:space="preserve"> is proportional to the phase variation level. However, the assumption is questionable in real case considering the 2-D density fluctuations (both in the radial and in the poloidal direction) developed on cutoff layer with different spatial scales. Consequently, the perturbed cutoff layer would act like a diffraction grating and the reflected wave scatters over a large solid angle. Since the distance between the cutoff layer and the receiver is usually much larger than the “diffraction distance”, the possible resulted interference will make it difficult to interpret data. </w:t>
      </w:r>
      <w:proofErr w:type="gramStart"/>
      <w:r w:rsidRPr="00F3027F">
        <w:rPr>
          <w:rFonts w:hint="eastAsia"/>
        </w:rPr>
        <w:t>Thus</w:t>
      </w:r>
      <w:proofErr w:type="gramEnd"/>
      <w:r w:rsidRPr="00F3027F">
        <w:t xml:space="preserve"> a</w:t>
      </w:r>
      <w:ins w:id="111" w:author="Yilun Zhu" w:date="2025-02-03T20:04:00Z" w16du:dateUtc="2025-02-04T01:04:00Z">
        <w:r w:rsidR="009706F9">
          <w:t xml:space="preserve"> front-end </w:t>
        </w:r>
      </w:ins>
      <w:del w:id="112" w:author="Yilun Zhu" w:date="2025-02-03T20:04:00Z" w16du:dateUtc="2025-02-04T01:04:00Z">
        <w:r w:rsidRPr="00F3027F" w:rsidDel="009706F9">
          <w:delText xml:space="preserve"> </w:delText>
        </w:r>
      </w:del>
      <w:r w:rsidRPr="00F3027F">
        <w:t xml:space="preserve">Gaussian optical </w:t>
      </w:r>
      <w:del w:id="113" w:author="Yilun Zhu" w:date="2025-02-03T20:04:00Z" w16du:dateUtc="2025-02-04T01:04:00Z">
        <w:r w:rsidRPr="00F3027F" w:rsidDel="009706F9">
          <w:delText xml:space="preserve">collecting </w:delText>
        </w:r>
      </w:del>
      <w:ins w:id="114" w:author="Yilun Zhu" w:date="2025-02-03T20:04:00Z" w16du:dateUtc="2025-02-04T01:04:00Z">
        <w:r w:rsidR="009706F9">
          <w:t>collective receiving</w:t>
        </w:r>
        <w:r w:rsidR="009706F9" w:rsidRPr="00F3027F">
          <w:t xml:space="preserve"> </w:t>
        </w:r>
      </w:ins>
      <w:r w:rsidRPr="00F3027F">
        <w:t xml:space="preserve">system with large-aperture is proposed to help reconstruct the correct wavefront at the receiver </w:t>
      </w:r>
      <w:del w:id="115" w:author="Yilun Zhu" w:date="2025-02-03T20:03:00Z" w16du:dateUtc="2025-02-04T01:03:00Z">
        <w:r w:rsidRPr="00F3027F" w:rsidDel="009706F9">
          <w:delText>location</w:delText>
        </w:r>
        <w:r w:rsidRPr="00F3027F" w:rsidDel="009706F9">
          <w:rPr>
            <w:rFonts w:hint="eastAsia"/>
          </w:rPr>
          <w:delText xml:space="preserve"> </w:delText>
        </w:r>
      </w:del>
      <w:ins w:id="116" w:author="Yilun Zhu" w:date="2025-02-03T20:03:00Z" w16du:dateUtc="2025-02-04T01:03:00Z">
        <w:r w:rsidR="009706F9">
          <w:t>position</w:t>
        </w:r>
        <w:r w:rsidR="009706F9" w:rsidRPr="00F3027F">
          <w:rPr>
            <w:rFonts w:hint="eastAsia"/>
          </w:rPr>
          <w:t xml:space="preserve"> </w:t>
        </w:r>
      </w:ins>
      <w:r w:rsidRPr="00F3027F">
        <w:t xml:space="preserve">[3-4], which re-assure the </w:t>
      </w:r>
      <w:r w:rsidRPr="00F3027F">
        <w:rPr>
          <w:rFonts w:hint="eastAsia"/>
        </w:rPr>
        <w:t>clean</w:t>
      </w:r>
      <w:r w:rsidRPr="00F3027F">
        <w:t xml:space="preserve"> and simple data interpretation. With the aid of large-aperture optical </w:t>
      </w:r>
      <w:del w:id="117" w:author="Yilun Zhu" w:date="2025-02-03T20:05:00Z" w16du:dateUtc="2025-02-04T01:05:00Z">
        <w:r w:rsidRPr="00F3027F" w:rsidDel="009706F9">
          <w:delText xml:space="preserve">collecting </w:delText>
        </w:r>
      </w:del>
      <w:ins w:id="118" w:author="Yilun Zhu" w:date="2025-02-03T20:05:00Z" w16du:dateUtc="2025-02-04T01:05:00Z">
        <w:r w:rsidR="009706F9">
          <w:t>collective receiving</w:t>
        </w:r>
        <w:r w:rsidR="009706F9" w:rsidRPr="00F3027F">
          <w:t xml:space="preserve"> </w:t>
        </w:r>
      </w:ins>
      <w:r w:rsidRPr="00F3027F">
        <w:t xml:space="preserve">system, it is nature to replace the single detector with 1-D detector </w:t>
      </w:r>
      <w:ins w:id="119" w:author="Yilun Zhu" w:date="2025-02-03T20:05:00Z" w16du:dateUtc="2025-02-04T01:05:00Z">
        <w:r w:rsidR="009706F9">
          <w:t xml:space="preserve">vertical </w:t>
        </w:r>
      </w:ins>
      <w:r w:rsidRPr="00F3027F">
        <w:t xml:space="preserve">array and increase </w:t>
      </w:r>
      <w:del w:id="120" w:author="Yilun Zhu" w:date="2025-02-03T20:06:00Z" w16du:dateUtc="2025-02-04T01:06:00Z">
        <w:r w:rsidRPr="00F3027F" w:rsidDel="009706F9">
          <w:delText>the number of probe beams with different incident frequencies</w:delText>
        </w:r>
      </w:del>
      <w:ins w:id="121" w:author="Yilun Zhu" w:date="2025-02-03T20:06:00Z" w16du:dateUtc="2025-02-04T01:06:00Z">
        <w:r w:rsidR="009706F9">
          <w:t>the number of transmitter frequencies</w:t>
        </w:r>
      </w:ins>
      <w:r w:rsidRPr="00F3027F">
        <w:t xml:space="preserve">, which realize the </w:t>
      </w:r>
      <w:del w:id="122" w:author="Yilun Zhu" w:date="2025-02-03T20:06:00Z" w16du:dateUtc="2025-02-04T01:06:00Z">
        <w:r w:rsidRPr="00F3027F" w:rsidDel="009706F9">
          <w:delText xml:space="preserve">microwave </w:delText>
        </w:r>
      </w:del>
      <w:ins w:id="123" w:author="Yilun Zhu" w:date="2025-02-03T20:07:00Z" w16du:dateUtc="2025-02-04T01:07:00Z">
        <w:r w:rsidR="009706F9">
          <w:t>micro</w:t>
        </w:r>
      </w:ins>
      <w:ins w:id="124" w:author="Yilun Zhu" w:date="2025-02-03T20:06:00Z" w16du:dateUtc="2025-02-04T01:06:00Z">
        <w:r w:rsidR="009706F9">
          <w:t>wave</w:t>
        </w:r>
        <w:r w:rsidR="009706F9" w:rsidRPr="00F3027F">
          <w:t xml:space="preserve"> </w:t>
        </w:r>
      </w:ins>
      <w:r w:rsidRPr="00F3027F">
        <w:t xml:space="preserve">imaging </w:t>
      </w:r>
      <w:del w:id="125" w:author="Yilun Zhu" w:date="2025-02-03T20:07:00Z" w16du:dateUtc="2025-02-04T01:07:00Z">
        <w:r w:rsidRPr="00F3027F" w:rsidDel="009706F9">
          <w:delText xml:space="preserve">reflectometry </w:delText>
        </w:r>
      </w:del>
      <w:ins w:id="126" w:author="Yilun Zhu" w:date="2025-02-03T20:07:00Z" w16du:dateUtc="2025-02-04T01:07:00Z">
        <w:r w:rsidR="009706F9" w:rsidRPr="00F3027F">
          <w:t>reflectomet</w:t>
        </w:r>
        <w:r w:rsidR="009706F9">
          <w:t>er</w:t>
        </w:r>
        <w:r w:rsidR="009706F9" w:rsidRPr="00F3027F">
          <w:t xml:space="preserve"> </w:t>
        </w:r>
      </w:ins>
      <w:r w:rsidRPr="00F3027F">
        <w:t>(MIR) diagnostic system</w:t>
      </w:r>
      <w:ins w:id="127" w:author="Yilun Zhu" w:date="2025-02-03T20:07:00Z" w16du:dateUtc="2025-02-04T01:07:00Z">
        <w:r w:rsidR="009706F9">
          <w:t xml:space="preserve"> [Add ref</w:t>
        </w:r>
      </w:ins>
      <w:ins w:id="128" w:author="Yilun Zhu" w:date="2025-02-03T20:08:00Z" w16du:dateUtc="2025-02-04T01:08:00Z">
        <w:r w:rsidR="009706F9">
          <w:t>erence about the MIR principle</w:t>
        </w:r>
      </w:ins>
      <w:ins w:id="129" w:author="Yilun Zhu" w:date="2025-02-03T20:07:00Z" w16du:dateUtc="2025-02-04T01:07:00Z">
        <w:r w:rsidR="009706F9">
          <w:t>]</w:t>
        </w:r>
      </w:ins>
      <w:r w:rsidRPr="00F3027F">
        <w:t xml:space="preserve">. With the capability to </w:t>
      </w:r>
      <w:r w:rsidRPr="00F3027F">
        <w:rPr>
          <w:rFonts w:hint="eastAsia"/>
        </w:rPr>
        <w:t>visual</w:t>
      </w:r>
      <w:r w:rsidRPr="00F3027F">
        <w:t>i</w:t>
      </w:r>
      <w:r w:rsidRPr="00F3027F">
        <w:rPr>
          <w:rFonts w:hint="eastAsia"/>
        </w:rPr>
        <w:t>ze</w:t>
      </w:r>
      <w:r w:rsidRPr="00F3027F">
        <w:t xml:space="preserve"> the 2</w:t>
      </w:r>
      <w:del w:id="130" w:author="Yilun Zhu" w:date="2025-02-03T20:08:00Z" w16du:dateUtc="2025-02-04T01:08:00Z">
        <w:r w:rsidRPr="00F3027F" w:rsidDel="009706F9">
          <w:delText>-</w:delText>
        </w:r>
      </w:del>
      <w:r w:rsidRPr="00F3027F">
        <w:t xml:space="preserve">D </w:t>
      </w:r>
      <w:ins w:id="131" w:author="Yilun Zhu" w:date="2025-02-03T20:08:00Z" w16du:dateUtc="2025-02-04T01:08:00Z">
        <w:r w:rsidR="009706F9">
          <w:t xml:space="preserve">electron </w:t>
        </w:r>
      </w:ins>
      <w:r w:rsidRPr="00F3027F">
        <w:t xml:space="preserve">density fluctuations in the </w:t>
      </w:r>
      <w:del w:id="132" w:author="Yilun Zhu" w:date="2025-02-03T20:08:00Z" w16du:dateUtc="2025-02-04T01:08:00Z">
        <w:r w:rsidRPr="00F3027F" w:rsidDel="009706F9">
          <w:delText xml:space="preserve">small </w:delText>
        </w:r>
      </w:del>
      <w:ins w:id="133" w:author="Yilun Zhu" w:date="2025-02-03T20:08:00Z" w16du:dateUtc="2025-02-04T01:08:00Z">
        <w:r w:rsidR="009706F9">
          <w:t>poloidal and radial</w:t>
        </w:r>
        <w:r w:rsidR="009706F9" w:rsidRPr="00F3027F">
          <w:t xml:space="preserve"> </w:t>
        </w:r>
      </w:ins>
      <w:r w:rsidRPr="00F3027F">
        <w:t xml:space="preserve">cross-section </w:t>
      </w:r>
      <w:del w:id="134" w:author="Yilun Zhu" w:date="2025-02-03T20:08:00Z" w16du:dateUtc="2025-02-04T01:08:00Z">
        <w:r w:rsidRPr="00F3027F" w:rsidDel="009706F9">
          <w:delText xml:space="preserve">in </w:delText>
        </w:r>
      </w:del>
      <w:ins w:id="135" w:author="Yilun Zhu" w:date="2025-02-03T20:08:00Z" w16du:dateUtc="2025-02-04T01:08:00Z">
        <w:r w:rsidR="009706F9">
          <w:t>on the</w:t>
        </w:r>
        <w:r w:rsidR="009706F9" w:rsidRPr="00F3027F">
          <w:t xml:space="preserve"> </w:t>
        </w:r>
      </w:ins>
      <w:r w:rsidRPr="00F3027F">
        <w:t>Tokam</w:t>
      </w:r>
      <w:ins w:id="136" w:author="Yilun Zhu" w:date="2025-02-03T19:51:00Z" w16du:dateUtc="2025-02-04T00:51:00Z">
        <w:r w:rsidR="00966F35">
          <w:t>a</w:t>
        </w:r>
      </w:ins>
      <w:r w:rsidRPr="00F3027F">
        <w:t xml:space="preserve">ks and Stellarators, MIR </w:t>
      </w:r>
      <w:del w:id="137" w:author="Yilun Zhu" w:date="2025-02-03T20:09:00Z" w16du:dateUtc="2025-02-04T01:09:00Z">
        <w:r w:rsidRPr="00F3027F" w:rsidDel="009706F9">
          <w:delText xml:space="preserve">has </w:delText>
        </w:r>
      </w:del>
      <w:ins w:id="138" w:author="Yilun Zhu" w:date="2025-02-03T20:09:00Z" w16du:dateUtc="2025-02-04T01:09:00Z">
        <w:r w:rsidR="009706F9">
          <w:t>systems had</w:t>
        </w:r>
        <w:r w:rsidR="009706F9" w:rsidRPr="00F3027F">
          <w:t xml:space="preserve"> </w:t>
        </w:r>
      </w:ins>
      <w:r w:rsidRPr="00F3027F">
        <w:t>been developed in TEXTOR</w:t>
      </w:r>
      <w:r w:rsidRPr="00F3027F">
        <w:rPr>
          <w:rFonts w:hint="eastAsia"/>
        </w:rPr>
        <w:t xml:space="preserve"> </w:t>
      </w:r>
      <w:r w:rsidRPr="00F3027F">
        <w:t>[</w:t>
      </w:r>
      <w:r w:rsidRPr="00F3027F">
        <w:rPr>
          <w:rFonts w:hint="eastAsia"/>
        </w:rPr>
        <w:t>5</w:t>
      </w:r>
      <w:r w:rsidRPr="00F3027F">
        <w:t>]</w:t>
      </w:r>
      <w:r w:rsidRPr="00F3027F">
        <w:rPr>
          <w:rFonts w:hint="eastAsia"/>
        </w:rPr>
        <w:t>,</w:t>
      </w:r>
      <w:r w:rsidRPr="00F3027F">
        <w:t xml:space="preserve"> DIII-D</w:t>
      </w:r>
      <w:r w:rsidRPr="00F3027F">
        <w:rPr>
          <w:rFonts w:hint="eastAsia"/>
        </w:rPr>
        <w:t xml:space="preserve"> </w:t>
      </w:r>
      <w:r w:rsidRPr="00F3027F">
        <w:t>[</w:t>
      </w:r>
      <w:r w:rsidRPr="00F3027F">
        <w:rPr>
          <w:rFonts w:hint="eastAsia"/>
        </w:rPr>
        <w:t>6</w:t>
      </w:r>
      <w:r w:rsidRPr="00F3027F">
        <w:t>], WEST</w:t>
      </w:r>
      <w:r w:rsidRPr="00F3027F">
        <w:rPr>
          <w:rFonts w:hint="eastAsia"/>
        </w:rPr>
        <w:t xml:space="preserve"> </w:t>
      </w:r>
      <w:r w:rsidRPr="00F3027F">
        <w:t>[</w:t>
      </w:r>
      <w:r w:rsidRPr="00F3027F">
        <w:rPr>
          <w:rFonts w:hint="eastAsia"/>
        </w:rPr>
        <w:t>7</w:t>
      </w:r>
      <w:r w:rsidRPr="00F3027F">
        <w:t>], KSTAR</w:t>
      </w:r>
      <w:r w:rsidRPr="00F3027F">
        <w:rPr>
          <w:rFonts w:hint="eastAsia"/>
        </w:rPr>
        <w:t xml:space="preserve"> </w:t>
      </w:r>
      <w:r w:rsidRPr="00F3027F">
        <w:t>[</w:t>
      </w:r>
      <w:r w:rsidRPr="00F3027F">
        <w:rPr>
          <w:rFonts w:hint="eastAsia"/>
        </w:rPr>
        <w:t>8</w:t>
      </w:r>
      <w:r w:rsidRPr="00F3027F">
        <w:t>], LHD</w:t>
      </w:r>
      <w:r w:rsidRPr="00F3027F">
        <w:rPr>
          <w:rFonts w:hint="eastAsia"/>
        </w:rPr>
        <w:t xml:space="preserve"> </w:t>
      </w:r>
      <w:r w:rsidRPr="00F3027F">
        <w:t>[</w:t>
      </w:r>
      <w:r w:rsidRPr="00F3027F">
        <w:rPr>
          <w:rFonts w:hint="eastAsia"/>
        </w:rPr>
        <w:t>9</w:t>
      </w:r>
      <w:r w:rsidRPr="00F3027F">
        <w:t>] and HL-2A</w:t>
      </w:r>
      <w:r w:rsidRPr="00F3027F">
        <w:rPr>
          <w:rFonts w:hint="eastAsia"/>
        </w:rPr>
        <w:t xml:space="preserve"> </w:t>
      </w:r>
      <w:r w:rsidRPr="00F3027F">
        <w:t>[</w:t>
      </w:r>
      <w:r w:rsidRPr="00F3027F">
        <w:rPr>
          <w:rFonts w:hint="eastAsia"/>
        </w:rPr>
        <w:t>10</w:t>
      </w:r>
      <w:r w:rsidRPr="00F3027F">
        <w:t xml:space="preserve">]. </w:t>
      </w:r>
      <w:ins w:id="139" w:author="Yilun Zhu" w:date="2025-02-03T20:21:00Z">
        <w:r w:rsidR="000B033B" w:rsidRPr="000B033B">
          <w:rPr>
            <w:lang w:val="en-US"/>
          </w:rPr>
          <w:t xml:space="preserve">Unlike the passive 2D imaging radiometer, Electron Cyclotron Emission Imaging (ECEI), MIR measurements encounter greater challenges in achieving clear 2D density fluctuation imaging. These challenges stem from complex </w:t>
        </w:r>
      </w:ins>
      <w:ins w:id="140" w:author="Yilun Zhu" w:date="2025-02-03T20:21:00Z" w16du:dateUtc="2025-02-04T01:21:00Z">
        <w:r w:rsidR="000B033B">
          <w:rPr>
            <w:lang w:val="en-US"/>
          </w:rPr>
          <w:t xml:space="preserve">coherent </w:t>
        </w:r>
      </w:ins>
      <w:ins w:id="141" w:author="Yilun Zhu" w:date="2025-02-03T20:21:00Z">
        <w:r w:rsidR="000B033B" w:rsidRPr="000B033B">
          <w:rPr>
            <w:lang w:val="en-US"/>
          </w:rPr>
          <w:lastRenderedPageBreak/>
          <w:t xml:space="preserve">wave </w:t>
        </w:r>
      </w:ins>
      <w:ins w:id="142" w:author="Yilun Zhu" w:date="2025-02-03T20:22:00Z" w16du:dateUtc="2025-02-04T01:22:00Z">
        <w:r w:rsidR="00C00F18">
          <w:rPr>
            <w:rFonts w:hint="eastAsia"/>
            <w:lang w:val="en-US" w:eastAsia="zh-CN"/>
          </w:rPr>
          <w:t>receiving</w:t>
        </w:r>
      </w:ins>
      <w:ins w:id="143" w:author="Yilun Zhu" w:date="2025-02-03T20:21:00Z">
        <w:r w:rsidR="000B033B" w:rsidRPr="000B033B">
          <w:rPr>
            <w:lang w:val="en-US"/>
          </w:rPr>
          <w:t>, interference between different poloidal and radial channels, and potential misalignment between the transmitter wavefront and the plasma cutoff layer. Despite these difficulties, the MIR system offers a unique capability for co-located and simultaneous measurements of both density and temperature fluctuations alongside ECEI. This capability is essential and highly valuable for studying MHD instabilities and turbulence transport in long-pulse plasma discharges. A clear understanding of these physical phenomena is crucial for the design and safe operation of fusion plasma devices.</w:t>
        </w:r>
      </w:ins>
    </w:p>
    <w:p w14:paraId="44CD393B" w14:textId="6E08E94B" w:rsidR="00F3027F" w:rsidDel="00C00F18" w:rsidRDefault="00F3027F" w:rsidP="003314E7">
      <w:pPr>
        <w:pStyle w:val="BodyText"/>
        <w:rPr>
          <w:del w:id="144" w:author="Yilun Zhu" w:date="2025-02-03T20:20:00Z" w16du:dateUtc="2025-02-04T01:20:00Z"/>
          <w:rFonts w:ascii="SimSun" w:eastAsia="SimSun" w:hAnsi="SimSun" w:cs="SimSun"/>
          <w:lang w:eastAsia="zh-CN"/>
        </w:rPr>
      </w:pPr>
      <w:del w:id="145" w:author="Yilun Zhu" w:date="2025-02-03T20:20:00Z" w16du:dateUtc="2025-02-04T01:20:00Z">
        <w:r w:rsidRPr="00F3027F" w:rsidDel="000B033B">
          <w:delText xml:space="preserve">However, the actual performance of these systems is far from satisfactory, compared with the tremendous success of another turbulent visulization diagnostics, electron cyclotron emission </w:delText>
        </w:r>
        <w:r w:rsidRPr="00F3027F" w:rsidDel="000B033B">
          <w:rPr>
            <w:rFonts w:hint="eastAsia"/>
          </w:rPr>
          <w:delText>imaging</w:delText>
        </w:r>
        <w:r w:rsidRPr="00F3027F" w:rsidDel="000B033B">
          <w:delText xml:space="preserve"> (ECEI). The publis</w:delText>
        </w:r>
        <w:r w:rsidR="00A1339B" w:rsidDel="000B033B">
          <w:rPr>
            <w:rFonts w:ascii="SimSun" w:eastAsia="SimSun" w:hAnsi="SimSun" w:hint="eastAsia"/>
            <w:lang w:eastAsia="zh-CN"/>
          </w:rPr>
          <w:delText>h</w:delText>
        </w:r>
        <w:r w:rsidRPr="00F3027F" w:rsidDel="000B033B">
          <w:delText>ed images of 2</w:delText>
        </w:r>
      </w:del>
      <w:del w:id="146" w:author="Yilun Zhu" w:date="2025-02-03T20:10:00Z" w16du:dateUtc="2025-02-04T01:10:00Z">
        <w:r w:rsidRPr="00F3027F" w:rsidDel="009706F9">
          <w:delText>-</w:delText>
        </w:r>
      </w:del>
      <w:del w:id="147" w:author="Yilun Zhu" w:date="2025-02-03T20:20:00Z" w16du:dateUtc="2025-02-04T01:20:00Z">
        <w:r w:rsidRPr="00F3027F" w:rsidDel="000B033B">
          <w:delText xml:space="preserve">D density fluctuations are very limited. </w:delText>
        </w:r>
      </w:del>
    </w:p>
    <w:p w14:paraId="50AE1874" w14:textId="77777777" w:rsidR="00C00F18" w:rsidRDefault="00C00F18" w:rsidP="00F3027F">
      <w:pPr>
        <w:pStyle w:val="BodyTextfirstline"/>
        <w:rPr>
          <w:ins w:id="148" w:author="Yilun Zhu" w:date="2025-02-03T20:26:00Z" w16du:dateUtc="2025-02-04T01:26:00Z"/>
          <w:rFonts w:hint="eastAsia"/>
        </w:rPr>
      </w:pPr>
    </w:p>
    <w:p w14:paraId="3A35A9B1" w14:textId="32E154FA" w:rsidR="003314E7" w:rsidRDefault="003314E7" w:rsidP="003314E7">
      <w:pPr>
        <w:pStyle w:val="BodyText"/>
      </w:pPr>
      <w:del w:id="149" w:author="Yilun Zhu" w:date="2025-02-03T20:28:00Z" w16du:dateUtc="2025-02-04T01:28:00Z">
        <w:r w:rsidRPr="00F3027F" w:rsidDel="00C00F18">
          <w:delText>MIR has also been developed for EAST tokamak</w:delText>
        </w:r>
        <w:r w:rsidRPr="00F3027F" w:rsidDel="00C00F18">
          <w:rPr>
            <w:rFonts w:hint="eastAsia"/>
          </w:rPr>
          <w:delText xml:space="preserve"> </w:delText>
        </w:r>
        <w:r w:rsidRPr="00F3027F" w:rsidDel="00C00F18">
          <w:delText>[</w:delText>
        </w:r>
        <w:r w:rsidRPr="00F3027F" w:rsidDel="00C00F18">
          <w:rPr>
            <w:rFonts w:hint="eastAsia"/>
          </w:rPr>
          <w:delText>11</w:delText>
        </w:r>
        <w:r w:rsidRPr="00F3027F" w:rsidDel="00C00F18">
          <w:delText xml:space="preserve">] </w:delText>
        </w:r>
        <w:r w:rsidRPr="00F3027F" w:rsidDel="00C00F18">
          <w:rPr>
            <w:rFonts w:hint="eastAsia"/>
          </w:rPr>
          <w:delText>and lab</w:delText>
        </w:r>
        <w:r w:rsidRPr="00F3027F" w:rsidDel="00C00F18">
          <w:delText xml:space="preserve">oratory characterization has been </w:delText>
        </w:r>
        <w:r w:rsidRPr="00F3027F" w:rsidDel="00C00F18">
          <w:rPr>
            <w:rFonts w:hint="eastAsia"/>
          </w:rPr>
          <w:delText xml:space="preserve">given </w:delText>
        </w:r>
        <w:r w:rsidRPr="00F3027F" w:rsidDel="00C00F18">
          <w:delText>[</w:delText>
        </w:r>
        <w:r w:rsidRPr="00F3027F" w:rsidDel="00C00F18">
          <w:rPr>
            <w:rFonts w:hint="eastAsia"/>
          </w:rPr>
          <w:delText>12</w:delText>
        </w:r>
        <w:r w:rsidRPr="00F3027F" w:rsidDel="00C00F18">
          <w:delText xml:space="preserve">]. </w:delText>
        </w:r>
      </w:del>
      <w:ins w:id="150" w:author="Yilun Zhu" w:date="2025-02-03T20:55:00Z" w16du:dateUtc="2025-02-04T01:55:00Z">
        <w:r w:rsidR="008B2FFF" w:rsidRPr="008B2FFF">
          <w:rPr>
            <w:lang w:eastAsia="zh-CN"/>
          </w:rPr>
          <w:t xml:space="preserve">The EAST MIR system was developed and implemented following </w:t>
        </w:r>
        <w:r w:rsidR="008B2FFF">
          <w:rPr>
            <w:lang w:eastAsia="zh-CN"/>
          </w:rPr>
          <w:t>the</w:t>
        </w:r>
        <w:r w:rsidR="008B2FFF" w:rsidRPr="008B2FFF">
          <w:rPr>
            <w:lang w:eastAsia="zh-CN"/>
          </w:rPr>
          <w:t xml:space="preserve"> laboratory characterization [12], sharing part of its front-end optics and vacuum port with the Electron Cyclotron Emission Imaging diagnostic, as illustrated in Fig. 1. The MIR transmitter beam (Tx) operates at eight distinct frequencies, enabling density fluctuation measurements at varying depths. The transmitter optics adjust the beam wavefront to closely match the curvature of the plasma cutoff layer, ensuring near-normal incidence across different poloidal heights for 2D measurements [Zhu, Y., et al., "The general optics structure of millimeter-wave imaging diagnostic on tokamak." *Journal of Instrumentation*, 11.01 (2016): P01004]. This wavefront matching maintains a nearly constant phase front at the fluctuating cutoff layer, optimizing the coupling of reflected beam power back to the receiver system and enhancing measurement signal quality. The receiving optics</w:t>
        </w:r>
      </w:ins>
      <w:ins w:id="151" w:author="Yilun Zhu" w:date="2025-02-03T20:56:00Z" w16du:dateUtc="2025-02-04T01:56:00Z">
        <w:r w:rsidR="008B2FFF">
          <w:rPr>
            <w:lang w:eastAsia="zh-CN"/>
          </w:rPr>
          <w:t xml:space="preserve"> (Rx)</w:t>
        </w:r>
      </w:ins>
      <w:ins w:id="152" w:author="Yilun Zhu" w:date="2025-02-03T20:55:00Z" w16du:dateUtc="2025-02-04T01:55:00Z">
        <w:r w:rsidR="008B2FFF" w:rsidRPr="008B2FFF">
          <w:rPr>
            <w:lang w:eastAsia="zh-CN"/>
          </w:rPr>
          <w:t xml:space="preserve"> then collect the reflected beams from the curved plasma cutoff layer. As depicted in Fig. 1, a W-band beam splitter separates the transmitted and received beams. The spatial structure of density fluctuations near the cutoff layer is reconstructed by analyzing the reflected wavefront at the image plane, preserving the accuracy of phase measurements.</w:t>
        </w:r>
        <w:r w:rsidR="008B2FFF" w:rsidRPr="008B2FFF" w:rsidDel="00C00F18">
          <w:rPr>
            <w:lang w:eastAsia="zh-CN"/>
          </w:rPr>
          <w:t xml:space="preserve"> </w:t>
        </w:r>
      </w:ins>
      <w:del w:id="153" w:author="Yilun Zhu" w:date="2025-02-03T20:30:00Z" w16du:dateUtc="2025-02-04T01:30:00Z">
        <w:r w:rsidRPr="00F3027F" w:rsidDel="00C00F18">
          <w:delText>Fig</w:delText>
        </w:r>
      </w:del>
      <w:del w:id="154" w:author="Yilun Zhu" w:date="2025-02-03T20:28:00Z" w16du:dateUtc="2025-02-04T01:28:00Z">
        <w:r w:rsidRPr="00F3027F" w:rsidDel="00C00F18">
          <w:delText>.</w:delText>
        </w:r>
      </w:del>
      <w:del w:id="155" w:author="Yilun Zhu" w:date="2025-02-03T20:30:00Z" w16du:dateUtc="2025-02-04T01:30:00Z">
        <w:r w:rsidRPr="00F3027F" w:rsidDel="00C00F18">
          <w:delText xml:space="preserve">1 depicts </w:delText>
        </w:r>
        <w:r w:rsidRPr="00F3027F" w:rsidDel="00C00F18">
          <w:rPr>
            <w:rFonts w:hint="eastAsia"/>
          </w:rPr>
          <w:delText>t</w:delText>
        </w:r>
        <w:r w:rsidRPr="00F3027F" w:rsidDel="00C00F18">
          <w:delText xml:space="preserve">he </w:delText>
        </w:r>
        <w:r w:rsidRPr="00F3027F" w:rsidDel="00C00F18">
          <w:rPr>
            <w:rFonts w:hint="eastAsia"/>
          </w:rPr>
          <w:delText>install</w:delText>
        </w:r>
        <w:r w:rsidRPr="00F3027F" w:rsidDel="00C00F18">
          <w:delText>ation layout of 2-D microwave imaging reflectomet</w:delText>
        </w:r>
      </w:del>
      <w:del w:id="156" w:author="Yilun Zhu" w:date="2025-02-03T20:28:00Z" w16du:dateUtc="2025-02-04T01:28:00Z">
        <w:r w:rsidRPr="00F3027F" w:rsidDel="00C00F18">
          <w:delText>ry</w:delText>
        </w:r>
      </w:del>
      <w:del w:id="157" w:author="Yilun Zhu" w:date="2025-02-03T20:30:00Z" w16du:dateUtc="2025-02-04T01:30:00Z">
        <w:r w:rsidRPr="00F3027F" w:rsidDel="00C00F18">
          <w:delText xml:space="preserve"> (MIR) diagnostic system on EAST, together with ECEI co-located on the same port. </w:delText>
        </w:r>
      </w:del>
      <w:del w:id="158" w:author="Yilun Zhu" w:date="2025-02-03T20:32:00Z" w16du:dateUtc="2025-02-04T01:32:00Z">
        <w:r w:rsidRPr="00F3027F" w:rsidDel="004A0F89">
          <w:delText xml:space="preserve">First, an extended region of the plasma is illuminated with a combined microwave beam with multiple frequencies, each frequency corresponds to a specific cutoff layer. </w:delText>
        </w:r>
      </w:del>
      <w:del w:id="159" w:author="Yilun Zhu" w:date="2025-02-03T20:46:00Z" w16du:dateUtc="2025-02-04T01:46:00Z">
        <w:r w:rsidRPr="00F3027F" w:rsidDel="008B2FFF">
          <w:delText xml:space="preserve">The transmitting optics transforms the curvature of the illuminating wavefront to roughly match the poloidal shape of the plasma cutoff layer. </w:delText>
        </w:r>
      </w:del>
      <w:del w:id="160" w:author="Yilun Zhu" w:date="2025-02-03T20:50:00Z" w16du:dateUtc="2025-02-04T01:50:00Z">
        <w:r w:rsidRPr="00F3027F" w:rsidDel="008B2FFF">
          <w:delText xml:space="preserve">The wavefront curvature matching ensures a nearly constant phase front projected on the fluctuating cut-off layer so that it can be approximated as normal incidence, thereby ensuring that a sufficient fraction of the reflecting electromagnetic power will be coupled back for detection. </w:delText>
        </w:r>
      </w:del>
      <w:del w:id="161" w:author="Yilun Zhu" w:date="2025-02-03T20:53:00Z" w16du:dateUtc="2025-02-04T01:53:00Z">
        <w:r w:rsidRPr="00F3027F" w:rsidDel="008B2FFF">
          <w:delText xml:space="preserve">The reflected beam goes back through plasma and </w:delText>
        </w:r>
        <w:r w:rsidRPr="00F3027F" w:rsidDel="008B2FFF">
          <w:rPr>
            <w:rFonts w:hint="eastAsia"/>
          </w:rPr>
          <w:delText>is</w:delText>
        </w:r>
        <w:r w:rsidRPr="00F3027F" w:rsidDel="008B2FFF">
          <w:delText xml:space="preserve"> </w:delText>
        </w:r>
        <w:r w:rsidRPr="00F3027F" w:rsidDel="008B2FFF">
          <w:rPr>
            <w:rFonts w:hint="eastAsia"/>
          </w:rPr>
          <w:delText>collected</w:delText>
        </w:r>
        <w:r w:rsidRPr="00F3027F" w:rsidDel="008B2FFF">
          <w:delText xml:space="preserve"> by collection optics with specific optics utilized to image the </w:delText>
        </w:r>
        <w:r w:rsidRPr="00F3027F" w:rsidDel="008B2FFF">
          <w:rPr>
            <w:rFonts w:hint="eastAsia"/>
          </w:rPr>
          <w:delText>curved</w:delText>
        </w:r>
        <w:r w:rsidRPr="00F3027F" w:rsidDel="008B2FFF">
          <w:delText xml:space="preserve"> </w:delText>
        </w:r>
        <w:r w:rsidRPr="00F3027F" w:rsidDel="008B2FFF">
          <w:rPr>
            <w:rFonts w:hint="eastAsia"/>
          </w:rPr>
          <w:delText>cut</w:delText>
        </w:r>
        <w:r w:rsidRPr="00F3027F" w:rsidDel="008B2FFF">
          <w:delText xml:space="preserve">-off layer onto the mini-lens detector array. </w:delText>
        </w:r>
      </w:del>
      <w:del w:id="162" w:author="Yilun Zhu" w:date="2025-02-03T20:54:00Z" w16du:dateUtc="2025-02-04T01:54:00Z">
        <w:r w:rsidRPr="00F3027F" w:rsidDel="008B2FFF">
          <w:delText xml:space="preserve">A beam splitter is used to separate the illumination waves from the reflected signals. </w:delText>
        </w:r>
      </w:del>
      <w:del w:id="163" w:author="Yilun Zhu" w:date="2025-02-03T20:55:00Z" w16du:dateUtc="2025-02-04T01:55:00Z">
        <w:r w:rsidRPr="00F3027F" w:rsidDel="008B2FFF">
          <w:delText xml:space="preserve">The spatial structure of the density fluctuation near the cutoff layer is determined by the reconstruction of the reflected wavefront at the image plane, thereby restoring the integrity of the phase measurement </w:delText>
        </w:r>
      </w:del>
      <w:r w:rsidRPr="00F3027F">
        <w:t>[</w:t>
      </w:r>
      <w:r w:rsidRPr="00F3027F">
        <w:rPr>
          <w:rFonts w:hint="eastAsia"/>
        </w:rPr>
        <w:t>13</w:t>
      </w:r>
      <w:r w:rsidRPr="00F3027F">
        <w:t>]</w:t>
      </w:r>
      <w:r>
        <w:t>.</w:t>
      </w:r>
    </w:p>
    <w:p w14:paraId="7C8031B9" w14:textId="030C199C" w:rsidR="00A60B96" w:rsidRPr="00A60B96" w:rsidRDefault="00A60B96" w:rsidP="00A60B96">
      <w:pPr>
        <w:pStyle w:val="BodyText"/>
        <w:ind w:firstLine="0"/>
      </w:pPr>
      <w:commentRangeStart w:id="164"/>
      <w:r>
        <w:rPr>
          <w:noProof/>
        </w:rPr>
        <w:drawing>
          <wp:inline distT="0" distB="0" distL="0" distR="0" wp14:anchorId="023F23E8" wp14:editId="0EC458BC">
            <wp:extent cx="5400040" cy="23552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stretch>
                      <a:fillRect/>
                    </a:stretch>
                  </pic:blipFill>
                  <pic:spPr>
                    <a:xfrm>
                      <a:off x="0" y="0"/>
                      <a:ext cx="5400040" cy="2355215"/>
                    </a:xfrm>
                    <a:prstGeom prst="rect">
                      <a:avLst/>
                    </a:prstGeom>
                  </pic:spPr>
                </pic:pic>
              </a:graphicData>
            </a:graphic>
          </wp:inline>
        </w:drawing>
      </w:r>
      <w:commentRangeEnd w:id="164"/>
      <w:r w:rsidR="0000667F">
        <w:rPr>
          <w:rStyle w:val="CommentReference"/>
          <w:lang w:eastAsia="en-US"/>
        </w:rPr>
        <w:commentReference w:id="164"/>
      </w:r>
    </w:p>
    <w:p w14:paraId="3A63F25E" w14:textId="78883DF7" w:rsidR="00F3027F" w:rsidRPr="003314E7" w:rsidRDefault="00F3027F" w:rsidP="003314E7">
      <w:pPr>
        <w:pStyle w:val="FrameContents"/>
        <w:rPr>
          <w:b/>
        </w:rPr>
      </w:pPr>
      <w:proofErr w:type="spellStart"/>
      <w:r w:rsidRPr="00F3027F">
        <w:rPr>
          <w:b/>
        </w:rPr>
        <w:t>Figure</w:t>
      </w:r>
      <w:proofErr w:type="spellEnd"/>
      <w:r w:rsidRPr="00F3027F">
        <w:rPr>
          <w:b/>
        </w:rPr>
        <w:t xml:space="preserve"> 1. </w:t>
      </w:r>
      <w:proofErr w:type="spellStart"/>
      <w:r w:rsidRPr="00F3027F">
        <w:rPr>
          <w:bCs/>
        </w:rPr>
        <w:t>Schematic</w:t>
      </w:r>
      <w:proofErr w:type="spellEnd"/>
      <w:r w:rsidRPr="00F3027F">
        <w:rPr>
          <w:bCs/>
        </w:rPr>
        <w:t xml:space="preserve"> </w:t>
      </w:r>
      <w:proofErr w:type="spellStart"/>
      <w:r w:rsidRPr="00F3027F">
        <w:rPr>
          <w:bCs/>
        </w:rPr>
        <w:t>of</w:t>
      </w:r>
      <w:proofErr w:type="spellEnd"/>
      <w:r w:rsidRPr="00F3027F">
        <w:rPr>
          <w:bCs/>
        </w:rPr>
        <w:t xml:space="preserve"> a 2-D MIR </w:t>
      </w:r>
      <w:proofErr w:type="spellStart"/>
      <w:r w:rsidRPr="00F3027F">
        <w:rPr>
          <w:bCs/>
        </w:rPr>
        <w:t>diagnostic</w:t>
      </w:r>
      <w:proofErr w:type="spellEnd"/>
      <w:r w:rsidRPr="00F3027F">
        <w:rPr>
          <w:bCs/>
        </w:rPr>
        <w:t xml:space="preserve"> </w:t>
      </w:r>
      <w:proofErr w:type="spellStart"/>
      <w:r w:rsidRPr="00F3027F">
        <w:rPr>
          <w:bCs/>
        </w:rPr>
        <w:t>system</w:t>
      </w:r>
      <w:proofErr w:type="spellEnd"/>
      <w:r w:rsidRPr="00F3027F">
        <w:rPr>
          <w:bCs/>
        </w:rPr>
        <w:t xml:space="preserve"> </w:t>
      </w:r>
      <w:proofErr w:type="spellStart"/>
      <w:r w:rsidRPr="00F3027F">
        <w:rPr>
          <w:bCs/>
        </w:rPr>
        <w:t>on</w:t>
      </w:r>
      <w:proofErr w:type="spellEnd"/>
      <w:r w:rsidRPr="00F3027F">
        <w:rPr>
          <w:bCs/>
        </w:rPr>
        <w:t xml:space="preserve"> EAST.</w:t>
      </w:r>
    </w:p>
    <w:p w14:paraId="75A9D860" w14:textId="6DB95E45" w:rsidR="0081663D" w:rsidRPr="0081663D" w:rsidRDefault="0081663D" w:rsidP="0081663D">
      <w:pPr>
        <w:pStyle w:val="BodyText"/>
        <w:rPr>
          <w:ins w:id="165" w:author="Yilun Zhu" w:date="2025-02-03T21:08:00Z" w16du:dateUtc="2025-02-04T02:08:00Z"/>
          <w:lang w:val="en-GB"/>
          <w:rPrChange w:id="166" w:author="Yilun Zhu" w:date="2025-02-03T21:10:00Z" w16du:dateUtc="2025-02-04T02:10:00Z">
            <w:rPr>
              <w:ins w:id="167" w:author="Yilun Zhu" w:date="2025-02-03T21:08:00Z" w16du:dateUtc="2025-02-04T02:08:00Z"/>
            </w:rPr>
          </w:rPrChange>
        </w:rPr>
        <w:pPrChange w:id="168" w:author="Yilun Zhu" w:date="2025-02-03T21:10:00Z" w16du:dateUtc="2025-02-04T02:10:00Z">
          <w:pPr>
            <w:pStyle w:val="BodyTextfirstline"/>
            <w:spacing w:before="100" w:beforeAutospacing="1"/>
            <w:ind w:firstLineChars="200" w:firstLine="440"/>
          </w:pPr>
        </w:pPrChange>
      </w:pPr>
      <w:ins w:id="169" w:author="Yilun Zhu" w:date="2025-02-03T21:14:00Z" w16du:dateUtc="2025-02-04T02:14:00Z">
        <w:r w:rsidRPr="0081663D">
          <w:rPr>
            <w:bCs/>
            <w:iCs/>
            <w:lang w:val="en-GB"/>
          </w:rPr>
          <w:t>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the status of the EAST MIR system and ongoing efforts to enhance signal quality.</w:t>
        </w:r>
      </w:ins>
      <w:del w:id="170" w:author="Yilun Zhu" w:date="2025-02-03T21:14:00Z" w16du:dateUtc="2025-02-04T02:14:00Z">
        <w:r w:rsidR="00F3027F" w:rsidRPr="00F3027F" w:rsidDel="0081663D">
          <w:delText xml:space="preserve">This paper provides an overview of the hardware aspects and difficulties encountered during the </w:delText>
        </w:r>
        <w:r w:rsidR="00F3027F" w:rsidRPr="00F3027F" w:rsidDel="0081663D">
          <w:rPr>
            <w:rFonts w:hint="eastAsia"/>
          </w:rPr>
          <w:delText>EAST</w:delText>
        </w:r>
        <w:r w:rsidR="00F3027F" w:rsidRPr="00F3027F" w:rsidDel="0081663D">
          <w:delText xml:space="preserve"> </w:delText>
        </w:r>
        <w:r w:rsidR="00F3027F" w:rsidRPr="00F3027F" w:rsidDel="0081663D">
          <w:rPr>
            <w:rFonts w:hint="eastAsia"/>
          </w:rPr>
          <w:delText>MIR</w:delText>
        </w:r>
        <w:r w:rsidR="00F3027F" w:rsidRPr="00F3027F" w:rsidDel="0081663D">
          <w:delText xml:space="preserve"> implementation. Section II is a discussion of the fundamental constraint on MIR: accessibility in MIR plasmas.</w:delText>
        </w:r>
        <w:r w:rsidR="00F3027F" w:rsidRPr="00D72D99" w:rsidDel="0081663D">
          <w:delText xml:space="preserve"> </w:delText>
        </w:r>
        <w:r w:rsidR="00F3027F" w:rsidRPr="00F3027F" w:rsidDel="0081663D">
          <w:delText>The optical and</w:delText>
        </w:r>
        <w:r w:rsidR="00F3027F" w:rsidRPr="00D72D99" w:rsidDel="0081663D">
          <w:delText xml:space="preserve"> </w:delText>
        </w:r>
        <w:r w:rsidR="00F3027F" w:rsidRPr="00F3027F" w:rsidDel="0081663D">
          <w:delText xml:space="preserve">electronics </w:delText>
        </w:r>
      </w:del>
      <w:del w:id="171" w:author="Yilun Zhu" w:date="2025-02-03T21:01:00Z" w16du:dateUtc="2025-02-04T02:01:00Z">
        <w:r w:rsidR="00F3027F" w:rsidRPr="00F3027F" w:rsidDel="00DA158B">
          <w:delText>h</w:delText>
        </w:r>
      </w:del>
      <w:del w:id="172" w:author="Yilun Zhu" w:date="2025-02-03T21:00:00Z" w16du:dateUtc="2025-02-04T02:00:00Z">
        <w:r w:rsidR="00F3027F" w:rsidRPr="00F3027F" w:rsidDel="00DA158B">
          <w:delText>ardware</w:delText>
        </w:r>
      </w:del>
      <w:del w:id="173" w:author="Yilun Zhu" w:date="2025-02-03T20:57:00Z" w16du:dateUtc="2025-02-04T01:57:00Z">
        <w:r w:rsidR="00F3027F" w:rsidRPr="00F3027F" w:rsidDel="00DA158B">
          <w:rPr>
            <w:rFonts w:hint="eastAsia"/>
          </w:rPr>
          <w:delText>s</w:delText>
        </w:r>
      </w:del>
      <w:del w:id="174" w:author="Yilun Zhu" w:date="2025-02-03T21:00:00Z" w16du:dateUtc="2025-02-04T02:00:00Z">
        <w:r w:rsidR="00F3027F" w:rsidRPr="00F3027F" w:rsidDel="00DA158B">
          <w:delText xml:space="preserve"> of the system </w:delText>
        </w:r>
      </w:del>
      <w:del w:id="175" w:author="Yilun Zhu" w:date="2025-02-03T21:14:00Z" w16du:dateUtc="2025-02-04T02:14:00Z">
        <w:r w:rsidR="00F3027F" w:rsidRPr="00F3027F" w:rsidDel="0081663D">
          <w:delText xml:space="preserve">are discussed in Sec. III., including </w:delText>
        </w:r>
      </w:del>
      <w:del w:id="176" w:author="Yilun Zhu" w:date="2025-02-03T21:01:00Z" w16du:dateUtc="2025-02-04T02:01:00Z">
        <w:r w:rsidR="00F3027F" w:rsidRPr="00F3027F" w:rsidDel="00DA158B">
          <w:delText>upgrading of the RF system,</w:delText>
        </w:r>
      </w:del>
      <w:del w:id="177" w:author="Yilun Zhu" w:date="2025-02-03T21:14:00Z" w16du:dateUtc="2025-02-04T02:14:00Z">
        <w:r w:rsidR="00F3027F" w:rsidRPr="00F3027F" w:rsidDel="0081663D">
          <w:delText xml:space="preserve"> </w:delText>
        </w:r>
      </w:del>
      <w:del w:id="178" w:author="Yilun Zhu" w:date="2025-02-03T21:03:00Z" w16du:dateUtc="2025-02-04T02:03:00Z">
        <w:r w:rsidR="00F3027F" w:rsidRPr="00F3027F" w:rsidDel="00DA158B">
          <w:delText>the tuning range of the optical parameters and solutions to electronic signal crosstalk</w:delText>
        </w:r>
      </w:del>
      <w:del w:id="179" w:author="Yilun Zhu" w:date="2025-02-03T21:08:00Z" w16du:dateUtc="2025-02-04T02:08:00Z">
        <w:r w:rsidR="00F3027F" w:rsidRPr="00F3027F" w:rsidDel="0081663D">
          <w:delText>.</w:delText>
        </w:r>
        <w:r w:rsidR="00F3027F" w:rsidRPr="00AC1FCE" w:rsidDel="00DA158B">
          <w:delText xml:space="preserve"> </w:delText>
        </w:r>
        <w:r w:rsidR="00F3027F" w:rsidRPr="00F3027F" w:rsidDel="00DA158B">
          <w:delText>In Sec. IV,</w:delText>
        </w:r>
        <w:r w:rsidR="00F3027F" w:rsidRPr="00AC1FCE" w:rsidDel="00DA158B">
          <w:delText xml:space="preserve"> </w:delText>
        </w:r>
        <w:r w:rsidR="00F3027F" w:rsidRPr="00F3027F" w:rsidDel="00DA158B">
          <w:delText xml:space="preserve">chopper experiments are presented to verify the signal-to-noise ratio (SNR) threshold required for </w:delText>
        </w:r>
        <w:r w:rsidR="00F3027F" w:rsidRPr="00F3027F" w:rsidDel="00DA158B">
          <w:rPr>
            <w:rFonts w:hint="eastAsia"/>
          </w:rPr>
          <w:delText>correct</w:delText>
        </w:r>
        <w:r w:rsidR="00F3027F" w:rsidRPr="00F3027F" w:rsidDel="00DA158B">
          <w:delText xml:space="preserve"> phase information extraction. </w:delText>
        </w:r>
      </w:del>
      <w:ins w:id="180" w:author="Yilun Zhu" w:date="2025-02-03T21:10:00Z" w16du:dateUtc="2025-02-04T02:10:00Z">
        <w:r w:rsidRPr="00F3027F">
          <w:rPr>
            <w:lang w:val="it-IT"/>
          </w:rPr>
          <w:t xml:space="preserve">Preliminary </w:t>
        </w:r>
        <w:proofErr w:type="spellStart"/>
        <w:r w:rsidRPr="00F3027F">
          <w:rPr>
            <w:lang w:val="it-IT"/>
          </w:rPr>
          <w:t>experimental</w:t>
        </w:r>
        <w:proofErr w:type="spellEnd"/>
        <w:r w:rsidRPr="00F3027F">
          <w:rPr>
            <w:lang w:val="it-IT"/>
          </w:rPr>
          <w:t xml:space="preserve"> </w:t>
        </w:r>
        <w:proofErr w:type="spellStart"/>
        <w:r w:rsidRPr="00F3027F">
          <w:rPr>
            <w:lang w:val="it-IT"/>
          </w:rPr>
          <w:t>results</w:t>
        </w:r>
        <w:proofErr w:type="spellEnd"/>
        <w:r w:rsidRPr="00F3027F">
          <w:rPr>
            <w:lang w:val="it-IT"/>
          </w:rPr>
          <w:t xml:space="preserve"> of the MIR system on EAST.</w:t>
        </w:r>
      </w:ins>
    </w:p>
    <w:p w14:paraId="2755DCC3" w14:textId="69ECCA83" w:rsidR="00F3027F" w:rsidRPr="00F3027F" w:rsidDel="0081663D" w:rsidRDefault="00F3027F" w:rsidP="00DA158B">
      <w:pPr>
        <w:pStyle w:val="BodyTextfirstline"/>
        <w:spacing w:before="100" w:beforeAutospacing="1"/>
        <w:ind w:firstLineChars="200" w:firstLine="440"/>
        <w:rPr>
          <w:del w:id="181" w:author="Yilun Zhu" w:date="2025-02-03T21:14:00Z" w16du:dateUtc="2025-02-04T02:14:00Z"/>
        </w:rPr>
      </w:pPr>
      <w:del w:id="182" w:author="Yilun Zhu" w:date="2025-02-03T21:08:00Z" w16du:dateUtc="2025-02-04T02:08:00Z">
        <w:r w:rsidRPr="00F3027F" w:rsidDel="0081663D">
          <w:lastRenderedPageBreak/>
          <w:delText xml:space="preserve">The results show that phase information cannot be extracted </w:delText>
        </w:r>
        <w:r w:rsidRPr="00F3027F" w:rsidDel="0081663D">
          <w:rPr>
            <w:rFonts w:hint="eastAsia"/>
          </w:rPr>
          <w:delText>with</w:delText>
        </w:r>
        <w:r w:rsidRPr="00F3027F" w:rsidDel="0081663D">
          <w:delText xml:space="preserve"> SNR below 1.97.</w:delText>
        </w:r>
        <w:r w:rsidRPr="00AC1FCE" w:rsidDel="0081663D">
          <w:delText xml:space="preserve"> </w:delText>
        </w:r>
      </w:del>
      <w:del w:id="183" w:author="Yilun Zhu" w:date="2025-02-03T21:14:00Z" w16du:dateUtc="2025-02-04T02:14:00Z">
        <w:r w:rsidRPr="00F3027F" w:rsidDel="0081663D">
          <w:delText>Finally, Sec. V gives current status of EAST MIR.</w:delText>
        </w:r>
        <w:bookmarkStart w:id="184" w:name="_Toc189511023"/>
        <w:bookmarkEnd w:id="184"/>
      </w:del>
    </w:p>
    <w:p w14:paraId="2402EBCD" w14:textId="53400C29" w:rsidR="00F3027F" w:rsidRPr="00F3027F" w:rsidRDefault="00F3027F" w:rsidP="00F3027F">
      <w:pPr>
        <w:pStyle w:val="section"/>
        <w:numPr>
          <w:ilvl w:val="0"/>
          <w:numId w:val="3"/>
        </w:numPr>
        <w:rPr>
          <w:lang w:val="it-IT"/>
        </w:rPr>
      </w:pPr>
      <w:bookmarkStart w:id="185" w:name="_Toc189511024"/>
      <w:r w:rsidRPr="00F3027F">
        <w:rPr>
          <w:lang w:val="it-IT"/>
        </w:rPr>
        <w:t>Plasma</w:t>
      </w:r>
      <w:r w:rsidRPr="00F3027F">
        <w:rPr>
          <w:rFonts w:hint="eastAsia"/>
          <w:lang w:val="it-IT"/>
        </w:rPr>
        <w:t xml:space="preserve"> </w:t>
      </w:r>
      <w:del w:id="186" w:author="Yilun Zhu" w:date="2025-02-03T19:34:00Z" w16du:dateUtc="2025-02-04T00:34:00Z">
        <w:r w:rsidRPr="00F3027F" w:rsidDel="004E6365">
          <w:rPr>
            <w:lang w:val="it-IT"/>
          </w:rPr>
          <w:delText>accessibility</w:delText>
        </w:r>
      </w:del>
      <w:ins w:id="187" w:author="Yilun Zhu" w:date="2025-02-03T19:34:00Z" w16du:dateUtc="2025-02-04T00:34:00Z">
        <w:r w:rsidR="004E6365">
          <w:rPr>
            <w:lang w:val="it-IT"/>
          </w:rPr>
          <w:t>A</w:t>
        </w:r>
        <w:r w:rsidR="004E6365" w:rsidRPr="00F3027F">
          <w:rPr>
            <w:lang w:val="it-IT"/>
          </w:rPr>
          <w:t>ccessibility</w:t>
        </w:r>
      </w:ins>
      <w:bookmarkEnd w:id="185"/>
    </w:p>
    <w:p w14:paraId="2C22E873" w14:textId="55C19C0A" w:rsidR="00BF7581" w:rsidRDefault="00F3027F" w:rsidP="00F3027F">
      <w:pPr>
        <w:pStyle w:val="BodyTextfirstline"/>
        <w:rPr>
          <w:ins w:id="188" w:author="Yilun Zhu" w:date="2025-02-03T21:45:00Z" w16du:dateUtc="2025-02-04T02:45:00Z"/>
          <w:lang w:val="en-US"/>
        </w:rPr>
      </w:pPr>
      <w:r w:rsidRPr="00F3027F">
        <w:t xml:space="preserve">Based on the </w:t>
      </w:r>
      <w:del w:id="189" w:author="Yilun Zhu" w:date="2025-02-03T21:32:00Z" w16du:dateUtc="2025-02-04T02:32:00Z">
        <w:r w:rsidRPr="00F3027F" w:rsidDel="00AC3EC5">
          <w:delText xml:space="preserve">typical </w:delText>
        </w:r>
      </w:del>
      <w:ins w:id="190" w:author="Yilun Zhu" w:date="2025-02-03T21:32:00Z" w16du:dateUtc="2025-02-04T02:32:00Z">
        <w:r w:rsidR="00AC3EC5">
          <w:t>standard</w:t>
        </w:r>
        <w:r w:rsidR="00AC3EC5" w:rsidRPr="00F3027F">
          <w:t xml:space="preserve"> </w:t>
        </w:r>
        <w:r w:rsidR="00AC3EC5">
          <w:t xml:space="preserve">EAST </w:t>
        </w:r>
      </w:ins>
      <w:r w:rsidRPr="00F3027F">
        <w:t xml:space="preserve">discharge </w:t>
      </w:r>
      <w:del w:id="191" w:author="Yilun Zhu" w:date="2025-02-03T21:32:00Z" w16du:dateUtc="2025-02-04T02:32:00Z">
        <w:r w:rsidRPr="00F3027F" w:rsidDel="00AC3EC5">
          <w:delText xml:space="preserve">parameters </w:delText>
        </w:r>
      </w:del>
      <w:ins w:id="192" w:author="Yilun Zhu" w:date="2025-02-03T21:32:00Z" w16du:dateUtc="2025-02-04T02:32:00Z">
        <w:r w:rsidR="00AC3EC5">
          <w:t>configuration</w:t>
        </w:r>
      </w:ins>
      <w:del w:id="193" w:author="Yilun Zhu" w:date="2025-02-03T21:32:00Z" w16du:dateUtc="2025-02-04T02:32:00Z">
        <w:r w:rsidRPr="00F3027F" w:rsidDel="00AC3EC5">
          <w:delText>of the EAST device</w:delText>
        </w:r>
      </w:del>
      <w:r w:rsidRPr="00F3027F">
        <w:t>, the radial distribution of plasma characteristic frequencies with a toroidal magnetic field around 2.3T is shown in Fig</w:t>
      </w:r>
      <w:ins w:id="194" w:author="Yilun Zhu" w:date="2025-02-03T21:32:00Z" w16du:dateUtc="2025-02-04T02:32:00Z">
        <w:r w:rsidR="00AC3EC5">
          <w:t>.</w:t>
        </w:r>
      </w:ins>
      <w:del w:id="195" w:author="Yilun Zhu" w:date="2025-02-03T21:32:00Z" w16du:dateUtc="2025-02-04T02:32:00Z">
        <w:r w:rsidRPr="00F3027F" w:rsidDel="00AC3EC5">
          <w:delText>ure</w:delText>
        </w:r>
      </w:del>
      <w:r w:rsidRPr="00F3027F">
        <w:t xml:space="preserve"> 2. </w:t>
      </w:r>
      <w:ins w:id="196" w:author="Yilun Zhu" w:date="2025-02-03T21:45:00Z">
        <w:r w:rsidR="00BF7581"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ins>
      <w:ins w:id="197" w:author="Yilun Zhu" w:date="2025-02-03T21:45:00Z" w16du:dateUtc="2025-02-04T02:45:00Z">
        <w:r w:rsidR="00BF7581">
          <w:rPr>
            <w:lang w:val="en-US"/>
          </w:rPr>
          <w:t xml:space="preserve"> As shown in Fig. 2, the W-band (75-110 GHz) frequency range provi</w:t>
        </w:r>
      </w:ins>
      <w:ins w:id="198" w:author="Yilun Zhu" w:date="2025-02-03T21:46:00Z" w16du:dateUtc="2025-02-04T02:46:00Z">
        <w:r w:rsidR="00BF7581">
          <w:rPr>
            <w:lang w:val="en-US"/>
          </w:rPr>
          <w:t xml:space="preserve">des wide radial accessible range (normal radius from 0.35 </w:t>
        </w:r>
      </w:ins>
      <w:ins w:id="199" w:author="Yilun Zhu" w:date="2025-02-03T21:47:00Z" w16du:dateUtc="2025-02-04T02:47:00Z">
        <w:r w:rsidR="00BF7581">
          <w:rPr>
            <w:lang w:val="en-US"/>
          </w:rPr>
          <w:t>to 0.9</w:t>
        </w:r>
      </w:ins>
      <w:ins w:id="200" w:author="Yilun Zhu" w:date="2025-02-03T21:46:00Z" w16du:dateUtc="2025-02-04T02:46:00Z">
        <w:r w:rsidR="00BF7581">
          <w:rPr>
            <w:lang w:val="en-US"/>
          </w:rPr>
          <w:t>) with X-mode operation mode.</w:t>
        </w:r>
      </w:ins>
    </w:p>
    <w:p w14:paraId="1F1CCB7A" w14:textId="6FB9A8D2" w:rsidR="00F3027F" w:rsidRPr="00F3027F" w:rsidDel="00BF7581" w:rsidRDefault="00F3027F" w:rsidP="00F3027F">
      <w:pPr>
        <w:pStyle w:val="BodyTextfirstline"/>
        <w:rPr>
          <w:del w:id="201" w:author="Yilun Zhu" w:date="2025-02-03T21:47:00Z" w16du:dateUtc="2025-02-04T02:47:00Z"/>
        </w:rPr>
      </w:pPr>
      <w:del w:id="202" w:author="Yilun Zhu" w:date="2025-02-03T21:34:00Z" w16du:dateUtc="2025-02-04T02:34:00Z">
        <w:r w:rsidRPr="00F3027F" w:rsidDel="0000667F">
          <w:delText xml:space="preserve">The illumination electromagnetic waves of the EAST MIR system are launched from the low-field side window. </w:delText>
        </w:r>
      </w:del>
      <w:del w:id="203" w:author="Yilun Zhu" w:date="2025-02-03T21:45:00Z" w16du:dateUtc="2025-02-04T02:45:00Z">
        <w:r w:rsidRPr="00F3027F" w:rsidDel="00BF7581">
          <w:delText xml:space="preserve">The selection of wave frequency must satisfy two conditions: 1) The electromagnetic waves should be reflected by the plasma cutoff layer; 2) The electromagnetic waves should not undergo resonance absorption in the plasma. </w:delText>
        </w:r>
      </w:del>
      <w:del w:id="204" w:author="Yilun Zhu" w:date="2025-02-03T21:47:00Z" w16du:dateUtc="2025-02-04T02:47:00Z">
        <w:r w:rsidRPr="00F3027F" w:rsidDel="00BF7581">
          <w:delText>Thus W-band (75–110 GHz) and X-mode are selected for the incidence wave, which provide a wide radial observation range, as indicated by the green interval in Fig</w:delText>
        </w:r>
      </w:del>
      <w:del w:id="205" w:author="Yilun Zhu" w:date="2025-02-03T21:32:00Z" w16du:dateUtc="2025-02-04T02:32:00Z">
        <w:r w:rsidRPr="00F3027F" w:rsidDel="00AC3EC5">
          <w:delText>ure</w:delText>
        </w:r>
      </w:del>
      <w:del w:id="206" w:author="Yilun Zhu" w:date="2025-02-03T21:47:00Z" w16du:dateUtc="2025-02-04T02:47:00Z">
        <w:r w:rsidRPr="00F3027F" w:rsidDel="00BF7581">
          <w:delText xml:space="preserve"> 2.</w:delText>
        </w:r>
      </w:del>
    </w:p>
    <w:p w14:paraId="2EB6BD0C" w14:textId="35BE8CDD" w:rsidR="00F3027F" w:rsidRPr="00F3027F" w:rsidRDefault="00A60B96" w:rsidP="00F3027F">
      <w:pPr>
        <w:pStyle w:val="BodyTextfirstline"/>
      </w:pPr>
      <w:commentRangeStart w:id="207"/>
      <w:commentRangeStart w:id="208"/>
      <w:r>
        <w:rPr>
          <w:noProof/>
        </w:rPr>
        <w:drawing>
          <wp:inline distT="0" distB="0" distL="0" distR="0" wp14:anchorId="6A2ED432" wp14:editId="587CB06D">
            <wp:extent cx="5400040" cy="349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stretch>
                      <a:fillRect/>
                    </a:stretch>
                  </pic:blipFill>
                  <pic:spPr>
                    <a:xfrm>
                      <a:off x="0" y="0"/>
                      <a:ext cx="5400040" cy="3495040"/>
                    </a:xfrm>
                    <a:prstGeom prst="rect">
                      <a:avLst/>
                    </a:prstGeom>
                  </pic:spPr>
                </pic:pic>
              </a:graphicData>
            </a:graphic>
          </wp:inline>
        </w:drawing>
      </w:r>
      <w:commentRangeEnd w:id="207"/>
      <w:commentRangeEnd w:id="208"/>
      <w:r w:rsidR="00BF7581">
        <w:rPr>
          <w:rStyle w:val="CommentReference"/>
          <w:bCs w:val="0"/>
          <w:iCs w:val="0"/>
          <w:lang w:val="en-US" w:eastAsia="en-US"/>
        </w:rPr>
        <w:commentReference w:id="208"/>
      </w:r>
      <w:r w:rsidR="0000667F">
        <w:rPr>
          <w:rStyle w:val="CommentReference"/>
          <w:bCs w:val="0"/>
          <w:iCs w:val="0"/>
          <w:lang w:val="en-US" w:eastAsia="en-US"/>
        </w:rPr>
        <w:commentReference w:id="207"/>
      </w:r>
    </w:p>
    <w:p w14:paraId="337F31E7" w14:textId="77777777" w:rsidR="00F3027F" w:rsidRPr="004135EA" w:rsidRDefault="00F3027F" w:rsidP="00F3027F">
      <w:pPr>
        <w:pStyle w:val="FrameContents"/>
        <w:rPr>
          <w:bCs/>
        </w:rPr>
      </w:pPr>
      <w:proofErr w:type="spellStart"/>
      <w:r w:rsidRPr="00F3027F">
        <w:rPr>
          <w:b/>
        </w:rPr>
        <w:t>Figure</w:t>
      </w:r>
      <w:proofErr w:type="spellEnd"/>
      <w:r w:rsidRPr="00F3027F">
        <w:rPr>
          <w:b/>
        </w:rPr>
        <w:t xml:space="preserve"> 2.  </w:t>
      </w:r>
      <w:proofErr w:type="spellStart"/>
      <w:r w:rsidRPr="004135EA">
        <w:rPr>
          <w:rFonts w:hint="eastAsia"/>
          <w:bCs/>
        </w:rPr>
        <w:t>t</w:t>
      </w:r>
      <w:r w:rsidRPr="004135EA">
        <w:rPr>
          <w:bCs/>
        </w:rPr>
        <w:t>he</w:t>
      </w:r>
      <w:proofErr w:type="spellEnd"/>
      <w:r w:rsidRPr="004135EA">
        <w:rPr>
          <w:bCs/>
        </w:rPr>
        <w:t xml:space="preserve"> </w:t>
      </w:r>
      <w:proofErr w:type="spellStart"/>
      <w:r w:rsidRPr="004135EA">
        <w:rPr>
          <w:bCs/>
        </w:rPr>
        <w:t>operation</w:t>
      </w:r>
      <w:proofErr w:type="spellEnd"/>
      <w:r w:rsidRPr="004135EA">
        <w:rPr>
          <w:bCs/>
        </w:rPr>
        <w:t xml:space="preserve"> </w:t>
      </w:r>
      <w:proofErr w:type="spellStart"/>
      <w:r w:rsidRPr="004135EA">
        <w:rPr>
          <w:bCs/>
        </w:rPr>
        <w:t>frequency</w:t>
      </w:r>
      <w:proofErr w:type="spellEnd"/>
      <w:r w:rsidRPr="004135EA">
        <w:rPr>
          <w:bCs/>
        </w:rPr>
        <w:t xml:space="preserve"> </w:t>
      </w:r>
      <w:proofErr w:type="spellStart"/>
      <w:r w:rsidRPr="004135EA">
        <w:rPr>
          <w:bCs/>
        </w:rPr>
        <w:t>ranges</w:t>
      </w:r>
      <w:proofErr w:type="spellEnd"/>
      <w:r w:rsidRPr="004135EA">
        <w:rPr>
          <w:bCs/>
        </w:rPr>
        <w:t xml:space="preserve"> </w:t>
      </w:r>
      <w:proofErr w:type="spellStart"/>
      <w:r w:rsidRPr="004135EA">
        <w:rPr>
          <w:bCs/>
        </w:rPr>
        <w:t>of</w:t>
      </w:r>
      <w:proofErr w:type="spellEnd"/>
      <w:r w:rsidRPr="004135EA">
        <w:rPr>
          <w:bCs/>
        </w:rPr>
        <w:t xml:space="preserve"> ECEI (</w:t>
      </w:r>
      <w:proofErr w:type="spellStart"/>
      <w:r w:rsidRPr="004135EA">
        <w:rPr>
          <w:bCs/>
        </w:rPr>
        <w:t>red</w:t>
      </w:r>
      <w:proofErr w:type="spellEnd"/>
      <w:r w:rsidRPr="004135EA">
        <w:rPr>
          <w:bCs/>
        </w:rPr>
        <w:t xml:space="preserve">) </w:t>
      </w:r>
      <w:proofErr w:type="spellStart"/>
      <w:r w:rsidRPr="004135EA">
        <w:rPr>
          <w:bCs/>
        </w:rPr>
        <w:t>and</w:t>
      </w:r>
      <w:proofErr w:type="spellEnd"/>
      <w:r w:rsidRPr="004135EA">
        <w:rPr>
          <w:bCs/>
        </w:rPr>
        <w:t xml:space="preserve"> MIR (</w:t>
      </w:r>
      <w:proofErr w:type="spellStart"/>
      <w:r w:rsidRPr="004135EA">
        <w:rPr>
          <w:bCs/>
        </w:rPr>
        <w:t>blue</w:t>
      </w:r>
      <w:proofErr w:type="spellEnd"/>
      <w:r w:rsidRPr="004135EA">
        <w:rPr>
          <w:bCs/>
        </w:rPr>
        <w:t xml:space="preserve">) </w:t>
      </w:r>
      <w:proofErr w:type="spellStart"/>
      <w:r w:rsidRPr="004135EA">
        <w:rPr>
          <w:bCs/>
        </w:rPr>
        <w:t>in</w:t>
      </w:r>
      <w:proofErr w:type="spellEnd"/>
      <w:r w:rsidRPr="004135EA">
        <w:rPr>
          <w:bCs/>
        </w:rPr>
        <w:t xml:space="preserve"> EAST </w:t>
      </w:r>
      <w:proofErr w:type="spellStart"/>
      <w:r w:rsidRPr="004135EA">
        <w:rPr>
          <w:bCs/>
        </w:rPr>
        <w:t>tokamak</w:t>
      </w:r>
      <w:proofErr w:type="spellEnd"/>
      <w:r w:rsidRPr="004135EA">
        <w:rPr>
          <w:rFonts w:hint="eastAsia"/>
          <w:bCs/>
        </w:rPr>
        <w:t>.</w:t>
      </w:r>
    </w:p>
    <w:p w14:paraId="31AA3BC4" w14:textId="77777777" w:rsidR="00F3027F" w:rsidRPr="00F3027F" w:rsidRDefault="00F3027F" w:rsidP="00F3027F">
      <w:pPr>
        <w:pStyle w:val="BodyTextfirstline"/>
      </w:pPr>
    </w:p>
    <w:p w14:paraId="6AC3A7AA" w14:textId="4FAF202A" w:rsidR="00F3027F" w:rsidRPr="00F3027F" w:rsidRDefault="00F3027F" w:rsidP="00F3027F">
      <w:pPr>
        <w:pStyle w:val="section"/>
        <w:numPr>
          <w:ilvl w:val="0"/>
          <w:numId w:val="3"/>
        </w:numPr>
        <w:rPr>
          <w:lang w:val="it-IT"/>
        </w:rPr>
      </w:pPr>
      <w:bookmarkStart w:id="209" w:name="_Hlk168431675"/>
      <w:bookmarkStart w:id="210" w:name="_Hlk180358763"/>
      <w:bookmarkStart w:id="211" w:name="_Toc189511025"/>
      <w:del w:id="212" w:author="Yilun Zhu" w:date="2025-02-03T21:49:00Z" w16du:dateUtc="2025-02-04T02:49:00Z">
        <w:r w:rsidRPr="00F3027F" w:rsidDel="001E376A">
          <w:rPr>
            <w:lang w:val="it-IT"/>
          </w:rPr>
          <w:delText>MIR Hardware</w:delText>
        </w:r>
      </w:del>
      <w:bookmarkEnd w:id="211"/>
      <w:proofErr w:type="spellStart"/>
      <w:ins w:id="213" w:author="Yilun Zhu" w:date="2025-02-03T21:49:00Z" w16du:dateUtc="2025-02-04T02:49:00Z">
        <w:r w:rsidR="001E376A">
          <w:rPr>
            <w:lang w:val="it-IT"/>
          </w:rPr>
          <w:t>Overview</w:t>
        </w:r>
        <w:proofErr w:type="spellEnd"/>
        <w:r w:rsidR="001E376A">
          <w:rPr>
            <w:lang w:val="it-IT"/>
          </w:rPr>
          <w:t xml:space="preserve"> of MIR </w:t>
        </w:r>
      </w:ins>
      <w:proofErr w:type="spellStart"/>
      <w:ins w:id="214" w:author="Yilun Zhu" w:date="2025-02-03T21:50:00Z" w16du:dateUtc="2025-02-04T02:50:00Z">
        <w:r w:rsidR="001E376A">
          <w:rPr>
            <w:lang w:val="it-IT"/>
          </w:rPr>
          <w:t>diagnostic</w:t>
        </w:r>
        <w:proofErr w:type="spellEnd"/>
        <w:r w:rsidR="001E376A">
          <w:rPr>
            <w:lang w:val="it-IT"/>
          </w:rPr>
          <w:t xml:space="preserve"> system</w:t>
        </w:r>
      </w:ins>
    </w:p>
    <w:p w14:paraId="6F042050" w14:textId="5AD5A114" w:rsidR="00F3027F" w:rsidRPr="00F3027F" w:rsidRDefault="00F3027F" w:rsidP="00F3027F">
      <w:pPr>
        <w:pStyle w:val="Subsection"/>
        <w:numPr>
          <w:ilvl w:val="1"/>
          <w:numId w:val="3"/>
        </w:numPr>
        <w:ind w:left="578" w:hanging="578"/>
      </w:pPr>
      <w:bookmarkStart w:id="215" w:name="_Toc189511026"/>
      <w:del w:id="216" w:author="Yilun Zhu" w:date="2025-02-03T21:50:00Z" w16du:dateUtc="2025-02-04T02:50:00Z">
        <w:r w:rsidRPr="00F3027F" w:rsidDel="001E376A">
          <w:delText>Upgrade of RF system</w:delText>
        </w:r>
      </w:del>
      <w:bookmarkEnd w:id="215"/>
      <w:ins w:id="217" w:author="Yilun Zhu" w:date="2025-02-03T21:50:00Z" w16du:dateUtc="2025-02-04T02:50:00Z">
        <w:r w:rsidR="001E376A">
          <w:t>MIR transmitter upgrade</w:t>
        </w:r>
      </w:ins>
    </w:p>
    <w:bookmarkEnd w:id="209"/>
    <w:p w14:paraId="1DDC4170" w14:textId="74A05D84" w:rsidR="009876BE" w:rsidRPr="009876BE" w:rsidRDefault="009876BE" w:rsidP="009876BE">
      <w:pPr>
        <w:pStyle w:val="BodyTextfirstline"/>
        <w:rPr>
          <w:ins w:id="218" w:author="Yilun Zhu" w:date="2025-02-03T21:56:00Z" w16du:dateUtc="2025-02-04T02:56:00Z"/>
          <w:lang w:val="en-US"/>
          <w:rPrChange w:id="219" w:author="Yilun Zhu" w:date="2025-02-03T21:57:00Z" w16du:dateUtc="2025-02-04T02:57:00Z">
            <w:rPr>
              <w:ins w:id="220" w:author="Yilun Zhu" w:date="2025-02-03T21:56:00Z" w16du:dateUtc="2025-02-04T02:56:00Z"/>
              <w:sz w:val="24"/>
              <w:szCs w:val="24"/>
              <w:lang w:val="en-US" w:eastAsia="zh-CN"/>
            </w:rPr>
          </w:rPrChange>
        </w:rPr>
        <w:pPrChange w:id="221" w:author="Yilun Zhu" w:date="2025-02-03T21:57:00Z" w16du:dateUtc="2025-02-04T02:57:00Z">
          <w:pPr>
            <w:suppressAutoHyphens w:val="0"/>
            <w:spacing w:before="100" w:beforeAutospacing="1" w:after="100" w:afterAutospacing="1"/>
          </w:pPr>
        </w:pPrChange>
      </w:pPr>
      <w:ins w:id="222" w:author="Yilun Zhu" w:date="2025-02-03T21:56:00Z" w16du:dateUtc="2025-02-04T02:56:00Z">
        <w:r w:rsidRPr="009876BE">
          <w:rPr>
            <w:lang w:val="en-US"/>
            <w:rPrChange w:id="223" w:author="Yilun Zhu" w:date="2025-02-03T21:57:00Z" w16du:dateUtc="2025-02-04T02:57:00Z">
              <w:rPr>
                <w:sz w:val="24"/>
                <w:szCs w:val="24"/>
                <w:lang w:val="en-US" w:eastAsia="zh-CN"/>
              </w:rPr>
            </w:rPrChange>
          </w:rPr>
          <w:t>The transmitter source functions as the "camera flash," emitting multi-frequency signals onto the plasma cutoff layer</w:t>
        </w:r>
        <w:r w:rsidRPr="009876BE">
          <w:rPr>
            <w:lang w:val="en-US"/>
            <w:rPrChange w:id="224" w:author="Yilun Zhu" w:date="2025-02-03T21:57:00Z" w16du:dateUtc="2025-02-04T02:57:00Z">
              <w:rPr>
                <w:sz w:val="24"/>
                <w:szCs w:val="24"/>
                <w:lang w:val="en-US" w:eastAsia="zh-CN"/>
              </w:rPr>
            </w:rPrChange>
          </w:rPr>
          <w:t>s</w:t>
        </w:r>
        <w:r w:rsidRPr="009876BE">
          <w:rPr>
            <w:lang w:val="en-US"/>
            <w:rPrChange w:id="225" w:author="Yilun Zhu" w:date="2025-02-03T21:57:00Z" w16du:dateUtc="2025-02-04T02:57:00Z">
              <w:rPr>
                <w:sz w:val="24"/>
                <w:szCs w:val="24"/>
                <w:lang w:val="en-US" w:eastAsia="zh-CN"/>
              </w:rPr>
            </w:rPrChange>
          </w:rPr>
          <w:t>. The received power maintains an approximately linear relationship with the transmitted power. W-band transmitter frequencies are generated u</w:t>
        </w:r>
      </w:ins>
      <w:ins w:id="226" w:author="Yilun Zhu" w:date="2025-02-03T21:57:00Z" w16du:dateUtc="2025-02-04T02:57:00Z">
        <w:r w:rsidRPr="009876BE">
          <w:rPr>
            <w:lang w:val="en-US"/>
            <w:rPrChange w:id="227" w:author="Yilun Zhu" w:date="2025-02-03T21:57:00Z" w16du:dateUtc="2025-02-04T02:57:00Z">
              <w:rPr>
                <w:sz w:val="24"/>
                <w:szCs w:val="24"/>
                <w:lang w:val="en-US" w:eastAsia="zh-CN"/>
              </w:rPr>
            </w:rPrChange>
          </w:rPr>
          <w:t>s</w:t>
        </w:r>
      </w:ins>
      <w:ins w:id="228" w:author="Yilun Zhu" w:date="2025-02-03T21:56:00Z" w16du:dateUtc="2025-02-04T02:56:00Z">
        <w:r w:rsidRPr="009876BE">
          <w:rPr>
            <w:lang w:val="en-US"/>
            <w:rPrChange w:id="229" w:author="Yilun Zhu" w:date="2025-02-03T21:57:00Z" w16du:dateUtc="2025-02-04T02:57:00Z">
              <w:rPr>
                <w:sz w:val="24"/>
                <w:szCs w:val="24"/>
                <w:lang w:val="en-US" w:eastAsia="zh-CN"/>
              </w:rPr>
            </w:rPrChange>
          </w:rPr>
          <w:t xml:space="preserve">ing low-frequency synthesizer sources (0.65–20 GHz) and </w:t>
        </w:r>
      </w:ins>
      <w:ins w:id="230" w:author="Yilun Zhu" w:date="2025-02-03T22:43:00Z" w16du:dateUtc="2025-02-04T03:43:00Z">
        <w:r w:rsidR="001F05CB">
          <w:rPr>
            <w:lang w:val="en-US"/>
          </w:rPr>
          <w:t>the 6x</w:t>
        </w:r>
      </w:ins>
      <w:ins w:id="231" w:author="Yilun Zhu" w:date="2025-02-03T21:56:00Z" w16du:dateUtc="2025-02-04T02:56:00Z">
        <w:r w:rsidRPr="009876BE">
          <w:rPr>
            <w:lang w:val="en-US"/>
            <w:rPrChange w:id="232" w:author="Yilun Zhu" w:date="2025-02-03T21:57:00Z" w16du:dateUtc="2025-02-04T02:57:00Z">
              <w:rPr>
                <w:sz w:val="24"/>
                <w:szCs w:val="24"/>
                <w:lang w:val="en-US" w:eastAsia="zh-CN"/>
              </w:rPr>
            </w:rPrChange>
          </w:rPr>
          <w:t xml:space="preserve"> active multipliers.</w:t>
        </w:r>
      </w:ins>
      <w:ins w:id="233" w:author="Yilun Zhu" w:date="2025-02-03T21:58:00Z" w16du:dateUtc="2025-02-04T02:58:00Z">
        <w:r>
          <w:rPr>
            <w:lang w:val="en-US"/>
          </w:rPr>
          <w:t xml:space="preserve"> </w:t>
        </w:r>
        <w:commentRangeStart w:id="234"/>
        <w:r>
          <w:rPr>
            <w:lang w:val="en-US"/>
          </w:rPr>
          <w:t>The diagram of transmitter source is shown in Fig. xx</w:t>
        </w:r>
      </w:ins>
      <w:commentRangeEnd w:id="234"/>
      <w:ins w:id="235" w:author="Yilun Zhu" w:date="2025-02-03T21:59:00Z" w16du:dateUtc="2025-02-04T02:59:00Z">
        <w:r>
          <w:rPr>
            <w:rStyle w:val="CommentReference"/>
            <w:bCs w:val="0"/>
            <w:iCs w:val="0"/>
            <w:lang w:val="en-US" w:eastAsia="en-US"/>
          </w:rPr>
          <w:commentReference w:id="234"/>
        </w:r>
      </w:ins>
      <w:ins w:id="236" w:author="Yilun Zhu" w:date="2025-02-03T21:58:00Z" w16du:dateUtc="2025-02-04T02:58:00Z">
        <w:r>
          <w:rPr>
            <w:lang w:val="en-US"/>
          </w:rPr>
          <w:t>.</w:t>
        </w:r>
      </w:ins>
      <w:ins w:id="237" w:author="Yilun Zhu" w:date="2025-02-03T21:56:00Z" w16du:dateUtc="2025-02-04T02:56:00Z">
        <w:r w:rsidRPr="009876BE">
          <w:rPr>
            <w:lang w:val="en-US"/>
            <w:rPrChange w:id="238" w:author="Yilun Zhu" w:date="2025-02-03T21:57:00Z" w16du:dateUtc="2025-02-04T02:57:00Z">
              <w:rPr>
                <w:sz w:val="24"/>
                <w:szCs w:val="24"/>
                <w:lang w:val="en-US" w:eastAsia="zh-CN"/>
              </w:rPr>
            </w:rPrChange>
          </w:rPr>
          <w:t xml:space="preserve"> An 8-input, 1-output W-band </w:t>
        </w:r>
      </w:ins>
      <w:ins w:id="239" w:author="Yilun Zhu" w:date="2025-02-03T21:57:00Z" w16du:dateUtc="2025-02-04T02:57:00Z">
        <w:r>
          <w:rPr>
            <w:lang w:val="en-US"/>
          </w:rPr>
          <w:t xml:space="preserve">waveguide </w:t>
        </w:r>
      </w:ins>
      <w:ins w:id="240" w:author="Yilun Zhu" w:date="2025-02-03T21:56:00Z" w16du:dateUtc="2025-02-04T02:56:00Z">
        <w:r w:rsidRPr="009876BE">
          <w:rPr>
            <w:lang w:val="en-US"/>
            <w:rPrChange w:id="241" w:author="Yilun Zhu" w:date="2025-02-03T21:57:00Z" w16du:dateUtc="2025-02-04T02:57:00Z">
              <w:rPr>
                <w:sz w:val="24"/>
                <w:szCs w:val="24"/>
                <w:lang w:val="en-US" w:eastAsia="zh-CN"/>
              </w:rPr>
            </w:rPrChange>
          </w:rPr>
          <w:t>signal combiner is utilized to transmit eight independent frequency signals through a single port.</w:t>
        </w:r>
      </w:ins>
    </w:p>
    <w:p w14:paraId="253B0990" w14:textId="77777777" w:rsidR="0099796A" w:rsidRPr="0099796A" w:rsidRDefault="0099796A" w:rsidP="0099796A">
      <w:pPr>
        <w:pStyle w:val="BodyTextfirstline"/>
        <w:rPr>
          <w:ins w:id="242" w:author="Yilun Zhu" w:date="2025-02-03T22:51:00Z"/>
          <w:lang w:val="en-US"/>
        </w:rPr>
      </w:pPr>
      <w:ins w:id="243" w:author="Yilun Zhu" w:date="2025-02-03T22:51:00Z">
        <w:r w:rsidRPr="0099796A">
          <w:rPr>
            <w:lang w:val="en-US"/>
          </w:rPr>
          <w:t xml:space="preserve">The initial transmitter source, installed in 2019, delivered a maximum output power of approximately 3 dBm (~2 </w:t>
        </w:r>
        <w:proofErr w:type="spellStart"/>
        <w:r w:rsidRPr="0099796A">
          <w:rPr>
            <w:lang w:val="en-US"/>
          </w:rPr>
          <w:t>mW</w:t>
        </w:r>
        <w:proofErr w:type="spellEnd"/>
        <w:r w:rsidRPr="0099796A">
          <w:rPr>
            <w:lang w:val="en-US"/>
          </w:rPr>
          <w:t>) per frequency. However, performance degradation was observed over time due to aging coaxial cables, inadequate grounding, and insufficient cooling caused by poor system arrangement.</w:t>
        </w:r>
      </w:ins>
    </w:p>
    <w:p w14:paraId="0C6657E5" w14:textId="77777777" w:rsidR="001E376A" w:rsidRDefault="00F3027F" w:rsidP="00F3027F">
      <w:pPr>
        <w:pStyle w:val="BodyTextfirstline"/>
        <w:rPr>
          <w:ins w:id="244" w:author="Yilun Zhu" w:date="2025-02-03T21:53:00Z" w16du:dateUtc="2025-02-04T02:53:00Z"/>
        </w:rPr>
      </w:pPr>
      <w:del w:id="245" w:author="Yilun Zhu" w:date="2025-02-03T21:53:00Z" w16du:dateUtc="2025-02-04T02:53:00Z">
        <w:r w:rsidRPr="00F3027F" w:rsidDel="001E376A">
          <w:delText>The illumination source in MIR system is similar to the "flash" of a camera, where the illumination signal strength directly affects the quality of the final received signal.</w:delText>
        </w:r>
        <w:bookmarkEnd w:id="210"/>
        <w:r w:rsidRPr="00A732F4" w:rsidDel="001E376A">
          <w:delText xml:space="preserve"> </w:delText>
        </w:r>
      </w:del>
    </w:p>
    <w:p w14:paraId="0C588B10" w14:textId="20FDB9E6" w:rsidR="00F3027F" w:rsidRPr="00F3027F" w:rsidDel="009876BE" w:rsidRDefault="00F3027F" w:rsidP="00F3027F">
      <w:pPr>
        <w:pStyle w:val="BodyTextfirstline"/>
        <w:rPr>
          <w:del w:id="246" w:author="Yilun Zhu" w:date="2025-02-03T21:58:00Z" w16du:dateUtc="2025-02-04T02:58:00Z"/>
        </w:rPr>
      </w:pPr>
      <w:del w:id="247" w:author="Yilun Zhu" w:date="2025-02-03T21:58:00Z" w16du:dateUtc="2025-02-04T02:58:00Z">
        <w:r w:rsidDel="009876BE">
          <w:rPr>
            <w:rFonts w:hint="eastAsia"/>
          </w:rPr>
          <w:lastRenderedPageBreak/>
          <w:delText>In</w:delText>
        </w:r>
        <w:r w:rsidDel="009876BE">
          <w:delText xml:space="preserve"> </w:delText>
        </w:r>
        <w:r w:rsidDel="009876BE">
          <w:rPr>
            <w:rFonts w:hint="eastAsia"/>
          </w:rPr>
          <w:delText>EAST</w:delText>
        </w:r>
        <w:r w:rsidDel="009876BE">
          <w:delText xml:space="preserve"> </w:delText>
        </w:r>
        <w:r w:rsidDel="009876BE">
          <w:rPr>
            <w:rFonts w:hint="eastAsia"/>
          </w:rPr>
          <w:delText>MIR</w:delText>
        </w:r>
        <w:r w:rsidDel="009876BE">
          <w:delText xml:space="preserve"> </w:delText>
        </w:r>
        <w:r w:rsidDel="009876BE">
          <w:rPr>
            <w:rFonts w:hint="eastAsia"/>
          </w:rPr>
          <w:delText>system</w:delText>
        </w:r>
        <w:r w:rsidRPr="00F3027F" w:rsidDel="009876BE">
          <w:rPr>
            <w:rFonts w:ascii="SimSun" w:eastAsia="SimSun" w:hAnsi="SimSun" w:cs="SimSun" w:hint="eastAsia"/>
          </w:rPr>
          <w:delText>，</w:delText>
        </w:r>
        <w:r w:rsidRPr="00F3027F" w:rsidDel="009876BE">
          <w:rPr>
            <w:rFonts w:hint="eastAsia"/>
          </w:rPr>
          <w:delText>e</w:delText>
        </w:r>
        <w:r w:rsidRPr="00F3027F" w:rsidDel="009876BE">
          <w:delText>ight independent digital synthesis sources provide fundamental frequency signals in the range of 0.65 GHz to 20 GHz. After passing through attenuator with 15 dB attenuation, the signals are then processed by frequency sextuplers. Finally, eight signals are combined through a combiner and launched via a W-band horn antenna.</w:delText>
        </w:r>
        <w:bookmarkStart w:id="248" w:name="_Hlk168427633"/>
      </w:del>
    </w:p>
    <w:bookmarkEnd w:id="248"/>
    <w:p w14:paraId="5338BFFA" w14:textId="24B2B1CC" w:rsidR="0099796A" w:rsidRPr="001F05CB" w:rsidDel="00AB2EEF" w:rsidRDefault="00F3027F" w:rsidP="001F05CB">
      <w:pPr>
        <w:pStyle w:val="BodyText"/>
        <w:rPr>
          <w:del w:id="249" w:author="Yilun Zhu" w:date="2025-02-03T23:08:00Z" w16du:dateUtc="2025-02-04T04:08:00Z"/>
          <w:lang w:val="en-GB"/>
          <w:rPrChange w:id="250" w:author="Yilun Zhu" w:date="2025-02-03T22:43:00Z" w16du:dateUtc="2025-02-04T03:43:00Z">
            <w:rPr>
              <w:del w:id="251" w:author="Yilun Zhu" w:date="2025-02-03T23:08:00Z" w16du:dateUtc="2025-02-04T04:08:00Z"/>
            </w:rPr>
          </w:rPrChange>
        </w:rPr>
        <w:pPrChange w:id="252" w:author="Yilun Zhu" w:date="2025-02-03T22:43:00Z" w16du:dateUtc="2025-02-04T03:43:00Z">
          <w:pPr>
            <w:pStyle w:val="BodyTextfirstline"/>
            <w:ind w:firstLineChars="200" w:firstLine="440"/>
          </w:pPr>
        </w:pPrChange>
      </w:pPr>
      <w:del w:id="253" w:author="Yilun Zhu" w:date="2025-02-03T22:46:00Z" w16du:dateUtc="2025-02-04T03:46:00Z">
        <w:r w:rsidRPr="00F3027F" w:rsidDel="001F05CB">
          <w:delText xml:space="preserve">The previous illumination source provided a maximum output power of only around +3 dBm. </w:delText>
        </w:r>
      </w:del>
      <w:del w:id="254" w:author="Yilun Zhu" w:date="2025-02-03T22:51:00Z" w16du:dateUtc="2025-02-04T03:51:00Z">
        <w:r w:rsidRPr="00F3027F" w:rsidDel="0099796A">
          <w:delText xml:space="preserve">Additionally, the coaxial cables were aging, and the devices were not well insulated from the chassis. Furthermore, the layout of the electronic components and power supply cables was </w:delText>
        </w:r>
        <w:r w:rsidR="00A1339B" w:rsidRPr="00A1339B" w:rsidDel="0099796A">
          <w:delText>suboptimal</w:delText>
        </w:r>
        <w:r w:rsidRPr="00F3027F" w:rsidDel="0099796A">
          <w:delText>, which was not conducive to quick maintenance and heat dissipation.</w:delText>
        </w:r>
        <w:r w:rsidRPr="00F3027F" w:rsidDel="0099796A">
          <w:rPr>
            <w:rFonts w:hint="eastAsia"/>
          </w:rPr>
          <w:delText xml:space="preserve"> </w:delText>
        </w:r>
      </w:del>
    </w:p>
    <w:p w14:paraId="777AFAE5" w14:textId="0C450E37" w:rsidR="00187F9F" w:rsidRPr="00187F9F" w:rsidRDefault="003314E7" w:rsidP="00187F9F">
      <w:pPr>
        <w:pStyle w:val="BodyText"/>
        <w:rPr>
          <w:ins w:id="255" w:author="Yilun Zhu" w:date="2025-02-03T23:14:00Z"/>
        </w:rPr>
      </w:pPr>
      <w:del w:id="256" w:author="Yilun Zhu" w:date="2025-02-03T23:00:00Z" w16du:dateUtc="2025-02-04T04:00:00Z">
        <w:r w:rsidRPr="00F3027F" w:rsidDel="0099796A">
          <w:rPr>
            <w:b/>
            <w:noProof/>
          </w:rPr>
          <w:drawing>
            <wp:anchor distT="0" distB="0" distL="114300" distR="114300" simplePos="0" relativeHeight="251671552" behindDoc="0" locked="0" layoutInCell="1" allowOverlap="0" wp14:anchorId="6EF34E29" wp14:editId="26758586">
              <wp:simplePos x="0" y="0"/>
              <wp:positionH relativeFrom="column">
                <wp:posOffset>4244</wp:posOffset>
              </wp:positionH>
              <wp:positionV relativeFrom="paragraph">
                <wp:posOffset>2197918</wp:posOffset>
              </wp:positionV>
              <wp:extent cx="5226050" cy="3760470"/>
              <wp:effectExtent l="0" t="0" r="0" b="0"/>
              <wp:wrapSquare wrapText="bothSides"/>
              <wp:docPr id="949612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376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3027F" w:rsidRPr="00F3027F" w:rsidDel="0099796A">
          <w:delText xml:space="preserve">The upgraded illumination source is shown in Figure 3. A wideband amplifier with a maximum gain of 18 dBm is positioned at the front end of the Combined unit, significantly increasing the output power of the illumination source. </w:delText>
        </w:r>
      </w:del>
      <w:del w:id="257" w:author="Yilun Zhu" w:date="2025-02-03T23:15:00Z" w16du:dateUtc="2025-02-04T04:15:00Z">
        <w:r w:rsidR="00F3027F" w:rsidRPr="00F3027F" w:rsidDel="00187F9F">
          <w:delText xml:space="preserve">Meanwhile, the </w:delText>
        </w:r>
      </w:del>
      <w:del w:id="258" w:author="Yilun Zhu" w:date="2025-02-03T23:02:00Z" w16du:dateUtc="2025-02-04T04:02:00Z">
        <w:r w:rsidR="00F3027F" w:rsidRPr="00F3027F" w:rsidDel="00AB2EEF">
          <w:delText>re-designed</w:delText>
        </w:r>
      </w:del>
      <w:ins w:id="259" w:author="Yilun Zhu" w:date="2025-02-03T23:14:00Z">
        <w:r w:rsidR="00187F9F" w:rsidRPr="00187F9F">
          <w:t xml:space="preserve">The transmitter source upgrade has been completed and implemented on the EAST MIR diagnostic. As shown in Fig. 3, a </w:t>
        </w:r>
      </w:ins>
      <w:commentRangeStart w:id="260"/>
      <w:ins w:id="261" w:author="Yilun Zhu" w:date="2025-02-03T23:14:00Z" w16du:dateUtc="2025-02-04T04:14:00Z">
        <w:r w:rsidR="00187F9F">
          <w:t>[</w:t>
        </w:r>
      </w:ins>
      <w:ins w:id="262" w:author="Yilun Zhu" w:date="2025-02-03T23:14:00Z">
        <w:r w:rsidR="00187F9F" w:rsidRPr="00187F9F">
          <w:rPr>
            <w:b/>
            <w:bCs/>
          </w:rPr>
          <w:t>power/low-noise amplifier</w:t>
        </w:r>
      </w:ins>
      <w:commentRangeEnd w:id="260"/>
      <w:ins w:id="263" w:author="Yilun Zhu" w:date="2025-02-03T23:14:00Z" w16du:dateUtc="2025-02-04T04:14:00Z">
        <w:r w:rsidR="00187F9F">
          <w:rPr>
            <w:rStyle w:val="CommentReference"/>
            <w:lang w:eastAsia="en-US"/>
          </w:rPr>
          <w:commentReference w:id="260"/>
        </w:r>
        <w:r w:rsidR="00187F9F">
          <w:rPr>
            <w:b/>
            <w:bCs/>
          </w:rPr>
          <w:t>]</w:t>
        </w:r>
      </w:ins>
      <w:ins w:id="264" w:author="Yilun Zhu" w:date="2025-02-03T23:14:00Z">
        <w:r w:rsidR="00187F9F" w:rsidRPr="00187F9F">
          <w:t xml:space="preserve"> has been installed between the 8-way power combiner and the transmitter horn. This amplifier provides a maximum gain of 18 dB across all eight transmitter frequencies, with a P1dB of </w:t>
        </w:r>
        <w:r w:rsidR="00187F9F" w:rsidRPr="00187F9F">
          <w:rPr>
            <w:b/>
            <w:bCs/>
          </w:rPr>
          <w:t>xx dBm</w:t>
        </w:r>
        <w:r w:rsidR="00187F9F" w:rsidRPr="00187F9F">
          <w:t xml:space="preserve"> and a noise figure of </w:t>
        </w:r>
        <w:r w:rsidR="00187F9F" w:rsidRPr="00187F9F">
          <w:rPr>
            <w:b/>
            <w:bCs/>
          </w:rPr>
          <w:t xml:space="preserve">xx </w:t>
        </w:r>
        <w:proofErr w:type="spellStart"/>
        <w:r w:rsidR="00187F9F" w:rsidRPr="00187F9F">
          <w:rPr>
            <w:b/>
            <w:bCs/>
          </w:rPr>
          <w:t>dB</w:t>
        </w:r>
        <w:r w:rsidR="00187F9F" w:rsidRPr="00187F9F">
          <w:t>.</w:t>
        </w:r>
        <w:proofErr w:type="spellEnd"/>
        <w:r w:rsidR="00187F9F" w:rsidRPr="00187F9F">
          <w:t xml:space="preserve"> The amplifier’s frequency coverage ranges from </w:t>
        </w:r>
        <w:r w:rsidR="00187F9F" w:rsidRPr="00187F9F">
          <w:rPr>
            <w:b/>
            <w:bCs/>
          </w:rPr>
          <w:t xml:space="preserve">xx to </w:t>
        </w:r>
        <w:proofErr w:type="spellStart"/>
        <w:r w:rsidR="00187F9F" w:rsidRPr="00187F9F">
          <w:rPr>
            <w:b/>
            <w:bCs/>
          </w:rPr>
          <w:t>yy</w:t>
        </w:r>
        <w:proofErr w:type="spellEnd"/>
        <w:r w:rsidR="00187F9F" w:rsidRPr="00187F9F">
          <w:rPr>
            <w:b/>
            <w:bCs/>
          </w:rPr>
          <w:t xml:space="preserve"> GHz</w:t>
        </w:r>
        <w:r w:rsidR="00187F9F" w:rsidRPr="00187F9F">
          <w:t>, meeting the requirements for MIR measurements. Additionally, the transmitter enclosure has been redesigned to include improved cooling, optimized wire connections, and enhanced accessibility for maintenance.</w:t>
        </w:r>
      </w:ins>
    </w:p>
    <w:p w14:paraId="180AC2B6" w14:textId="77777777" w:rsidR="00187F9F" w:rsidRDefault="00187F9F" w:rsidP="00AB2EEF">
      <w:pPr>
        <w:pStyle w:val="BodyText"/>
        <w:rPr>
          <w:ins w:id="265" w:author="Yilun Zhu" w:date="2025-02-03T23:03:00Z" w16du:dateUtc="2025-02-04T04:03:00Z"/>
        </w:rPr>
        <w:pPrChange w:id="266" w:author="Yilun Zhu" w:date="2025-02-03T23:08:00Z" w16du:dateUtc="2025-02-04T04:08:00Z">
          <w:pPr>
            <w:pStyle w:val="BodyTextfirstline"/>
            <w:spacing w:after="100" w:afterAutospacing="1"/>
            <w:ind w:firstLineChars="200" w:firstLine="449"/>
          </w:pPr>
        </w:pPrChange>
      </w:pPr>
    </w:p>
    <w:p w14:paraId="7068B7D5" w14:textId="0F4E2F45" w:rsidR="00F3027F" w:rsidRPr="00F3027F" w:rsidRDefault="00F3027F" w:rsidP="00AB2EEF">
      <w:pPr>
        <w:pStyle w:val="BodyTextfirstline"/>
        <w:spacing w:after="100" w:afterAutospacing="1"/>
        <w:ind w:firstLineChars="200" w:firstLine="440"/>
      </w:pPr>
      <w:r w:rsidRPr="00F3027F">
        <w:t xml:space="preserve"> </w:t>
      </w:r>
      <w:del w:id="267" w:author="Yilun Zhu" w:date="2025-02-03T23:09:00Z" w16du:dateUtc="2025-02-04T04:09:00Z">
        <w:r w:rsidRPr="00F3027F" w:rsidDel="00AB2EEF">
          <w:delText>internal housing and optimized power supply system complement each other, providing solid support for the stable operation of the amplifier. The clock power splitter is fixed to the housing using a 3D-printed resin isolation plate, achieving electrical isolation between the electronic components and the metal chassis. The wiring ports of the eight synthesis sources are arranged upward, which improves maintenance efficiency. The internal airflow design has been optimized, further improving the heat dissipation efficiency. The power wiring, adapters, switch power supplies, and other components are neatly arranged, which helps ensure the stable operation of the internal electronic components.</w:delText>
        </w:r>
      </w:del>
    </w:p>
    <w:p w14:paraId="7C614CA7" w14:textId="1292D783" w:rsidR="00F3027F" w:rsidRDefault="00F3027F" w:rsidP="00F3027F">
      <w:pPr>
        <w:pStyle w:val="FrameContents"/>
        <w:rPr>
          <w:bCs/>
        </w:rPr>
      </w:pPr>
      <w:commentRangeStart w:id="268"/>
      <w:proofErr w:type="spellStart"/>
      <w:r w:rsidRPr="00F3027F">
        <w:rPr>
          <w:rFonts w:hint="eastAsia"/>
          <w:b/>
        </w:rPr>
        <w:t>Figure</w:t>
      </w:r>
      <w:proofErr w:type="spellEnd"/>
      <w:r w:rsidRPr="00F3027F">
        <w:rPr>
          <w:rFonts w:hint="eastAsia"/>
          <w:b/>
        </w:rPr>
        <w:t xml:space="preserve"> 3. </w:t>
      </w:r>
      <w:r w:rsidRPr="004135EA">
        <w:rPr>
          <w:rFonts w:hint="eastAsia"/>
          <w:bCs/>
        </w:rPr>
        <w:t xml:space="preserve">The </w:t>
      </w:r>
      <w:proofErr w:type="spellStart"/>
      <w:r w:rsidRPr="004135EA">
        <w:rPr>
          <w:rFonts w:hint="eastAsia"/>
          <w:bCs/>
        </w:rPr>
        <w:t>upgraded</w:t>
      </w:r>
      <w:proofErr w:type="spellEnd"/>
      <w:r w:rsidRPr="004135EA">
        <w:rPr>
          <w:rFonts w:hint="eastAsia"/>
          <w:bCs/>
        </w:rPr>
        <w:t xml:space="preserve"> </w:t>
      </w:r>
      <w:proofErr w:type="spellStart"/>
      <w:r w:rsidRPr="004135EA">
        <w:rPr>
          <w:rFonts w:hint="eastAsia"/>
          <w:bCs/>
        </w:rPr>
        <w:t>illumination</w:t>
      </w:r>
      <w:proofErr w:type="spellEnd"/>
      <w:r w:rsidRPr="004135EA">
        <w:rPr>
          <w:rFonts w:hint="eastAsia"/>
          <w:bCs/>
        </w:rPr>
        <w:t xml:space="preserve"> </w:t>
      </w:r>
      <w:proofErr w:type="spellStart"/>
      <w:r w:rsidRPr="004135EA">
        <w:rPr>
          <w:rFonts w:hint="eastAsia"/>
          <w:bCs/>
        </w:rPr>
        <w:t>source</w:t>
      </w:r>
      <w:proofErr w:type="spellEnd"/>
      <w:r w:rsidRPr="004135EA">
        <w:rPr>
          <w:rFonts w:hint="eastAsia"/>
          <w:bCs/>
        </w:rPr>
        <w:t>.</w:t>
      </w:r>
      <w:commentRangeEnd w:id="268"/>
      <w:r w:rsidR="00AB2EEF">
        <w:rPr>
          <w:rStyle w:val="CommentReference"/>
          <w:lang w:val="en-US" w:eastAsia="en-US"/>
        </w:rPr>
        <w:commentReference w:id="268"/>
      </w:r>
    </w:p>
    <w:p w14:paraId="266278E9" w14:textId="77777777" w:rsidR="00A60B96" w:rsidRPr="004135EA" w:rsidRDefault="00A60B96" w:rsidP="00F3027F">
      <w:pPr>
        <w:pStyle w:val="FrameContents"/>
        <w:rPr>
          <w:bCs/>
        </w:rPr>
      </w:pPr>
    </w:p>
    <w:p w14:paraId="3BC6A09F" w14:textId="3E9146C4" w:rsidR="00F3027F" w:rsidRPr="00F3027F" w:rsidRDefault="00F3027F" w:rsidP="00F3027F">
      <w:pPr>
        <w:pStyle w:val="Subsection"/>
        <w:numPr>
          <w:ilvl w:val="1"/>
          <w:numId w:val="3"/>
        </w:numPr>
        <w:ind w:left="578" w:hanging="578"/>
      </w:pPr>
      <w:bookmarkStart w:id="269" w:name="_Toc189511027"/>
      <w:del w:id="270" w:author="Yilun Zhu" w:date="2025-02-03T23:10:00Z" w16du:dateUtc="2025-02-04T04:10:00Z">
        <w:r w:rsidRPr="00F3027F" w:rsidDel="00AB2EEF">
          <w:delText>MIR Electronics</w:delText>
        </w:r>
      </w:del>
      <w:bookmarkEnd w:id="269"/>
      <w:ins w:id="271" w:author="Yilun Zhu" w:date="2025-02-03T23:10:00Z" w16du:dateUtc="2025-02-04T04:10:00Z">
        <w:r w:rsidR="00AB2EEF">
          <w:t xml:space="preserve">The </w:t>
        </w:r>
      </w:ins>
      <w:ins w:id="272" w:author="Yilun Zhu" w:date="2025-02-03T23:12:00Z" w16du:dateUtc="2025-02-04T04:12:00Z">
        <w:r w:rsidR="00187F9F">
          <w:t>receiving system</w:t>
        </w:r>
      </w:ins>
      <w:ins w:id="273" w:author="Yilun Zhu" w:date="2025-02-03T23:10:00Z" w16du:dateUtc="2025-02-04T04:10:00Z">
        <w:r w:rsidR="00AB2EEF">
          <w:t xml:space="preserve"> electronics </w:t>
        </w:r>
      </w:ins>
    </w:p>
    <w:p w14:paraId="76E6DBB7" w14:textId="2D9F756F" w:rsidR="00187F9F" w:rsidRPr="00187F9F" w:rsidRDefault="00F3027F" w:rsidP="003314E7">
      <w:pPr>
        <w:pStyle w:val="BodyTextfirstline"/>
        <w:spacing w:after="100" w:afterAutospacing="1"/>
        <w:rPr>
          <w:ins w:id="274" w:author="Yilun Zhu" w:date="2025-02-03T23:12:00Z" w16du:dateUtc="2025-02-04T04:12:00Z"/>
          <w:lang w:val="en-US" w:eastAsia="zh-CN"/>
          <w:rPrChange w:id="275" w:author="Yilun Zhu" w:date="2025-02-03T23:19:00Z" w16du:dateUtc="2025-02-04T04:19:00Z">
            <w:rPr>
              <w:ins w:id="276" w:author="Yilun Zhu" w:date="2025-02-03T23:12:00Z" w16du:dateUtc="2025-02-04T04:12:00Z"/>
              <w:rFonts w:hint="eastAsia"/>
              <w:lang w:eastAsia="zh-CN"/>
            </w:rPr>
          </w:rPrChange>
        </w:rPr>
      </w:pPr>
      <w:r w:rsidRPr="00F3027F">
        <w:t xml:space="preserve">Figure 4 shows the schematic of EAST MIR </w:t>
      </w:r>
      <w:ins w:id="277" w:author="Yilun Zhu" w:date="2025-02-03T23:11:00Z" w16du:dateUtc="2025-02-04T04:11:00Z">
        <w:r w:rsidR="00187F9F">
          <w:t xml:space="preserve">back-end </w:t>
        </w:r>
      </w:ins>
      <w:r w:rsidRPr="00F3027F">
        <w:t>electronics</w:t>
      </w:r>
      <w:ins w:id="278" w:author="Yilun Zhu" w:date="2025-02-03T23:11:00Z" w16du:dateUtc="2025-02-04T04:11:00Z">
        <w:r w:rsidR="00187F9F">
          <w:t xml:space="preserve"> module</w:t>
        </w:r>
      </w:ins>
      <w:ins w:id="279" w:author="Yilun Zhu" w:date="2025-02-03T23:22:00Z" w16du:dateUtc="2025-02-04T04:22:00Z">
        <w:r w:rsidR="007C3A5D">
          <w:t xml:space="preserve"> [ref]</w:t>
        </w:r>
      </w:ins>
      <w:r w:rsidRPr="00F3027F">
        <w:t xml:space="preserve">. </w:t>
      </w:r>
      <w:ins w:id="280" w:author="Yilun Zhu" w:date="2025-02-03T23:12:00Z" w16du:dateUtc="2025-02-04T04:12:00Z">
        <w:r w:rsidR="00187F9F">
          <w:t>Twelve</w:t>
        </w:r>
      </w:ins>
      <w:ins w:id="281" w:author="Yilun Zhu" w:date="2025-02-03T23:22:00Z" w16du:dateUtc="2025-02-04T04:22:00Z">
        <w:r w:rsidR="007C3A5D">
          <w:t xml:space="preserve"> </w:t>
        </w:r>
      </w:ins>
      <w:ins w:id="282" w:author="Yilun Zhu" w:date="2025-02-03T23:13:00Z" w16du:dateUtc="2025-02-04T04:13:00Z">
        <w:r w:rsidR="00187F9F">
          <w:t xml:space="preserve">W-band receiver antennas are placed </w:t>
        </w:r>
      </w:ins>
      <w:ins w:id="283" w:author="Yilun Zhu" w:date="2025-02-03T23:15:00Z" w16du:dateUtc="2025-02-04T04:15:00Z">
        <w:r w:rsidR="00187F9F">
          <w:t xml:space="preserve">in vertical arrays for receiving </w:t>
        </w:r>
      </w:ins>
      <w:ins w:id="284" w:author="Yilun Zhu" w:date="2025-02-03T23:25:00Z" w16du:dateUtc="2025-02-04T04:25:00Z">
        <w:r w:rsidR="007C3A5D">
          <w:t xml:space="preserve">8-tone </w:t>
        </w:r>
      </w:ins>
      <w:ins w:id="285" w:author="Yilun Zhu" w:date="2025-02-03T23:15:00Z" w16du:dateUtc="2025-02-04T04:15:00Z">
        <w:r w:rsidR="00187F9F">
          <w:t>refl</w:t>
        </w:r>
      </w:ins>
      <w:ins w:id="286" w:author="Yilun Zhu" w:date="2025-02-03T23:16:00Z" w16du:dateUtc="2025-02-04T04:16:00Z">
        <w:r w:rsidR="00187F9F">
          <w:t>ected beams from 12 heights in the plasma side, through front-end rece</w:t>
        </w:r>
      </w:ins>
      <w:ins w:id="287" w:author="Yilun Zhu" w:date="2025-02-03T23:17:00Z" w16du:dateUtc="2025-02-04T04:17:00Z">
        <w:r w:rsidR="00187F9F">
          <w:t>iving optics. The receiving signal is down-converted mixing with local oscillat</w:t>
        </w:r>
      </w:ins>
      <w:ins w:id="288" w:author="Yilun Zhu" w:date="2025-02-03T23:18:00Z" w16du:dateUtc="2025-02-04T04:18:00Z">
        <w:r w:rsidR="00187F9F">
          <w:t>or (LO) signal which coupling by separate LO optics.</w:t>
        </w:r>
      </w:ins>
      <w:ins w:id="289" w:author="Yilun Zhu" w:date="2025-02-03T23:19:00Z" w16du:dateUtc="2025-02-04T04:19:00Z">
        <w:r w:rsidR="00187F9F">
          <w:t xml:space="preserve"> The </w:t>
        </w:r>
        <w:proofErr w:type="spellStart"/>
        <w:r w:rsidR="00187F9F">
          <w:rPr>
            <w:rFonts w:hint="eastAsia"/>
            <w:lang w:eastAsia="zh-CN"/>
          </w:rPr>
          <w:t>hete</w:t>
        </w:r>
        <w:r w:rsidR="00187F9F">
          <w:rPr>
            <w:lang w:val="en-US" w:eastAsia="zh-CN"/>
          </w:rPr>
          <w:t>rodyne</w:t>
        </w:r>
        <w:proofErr w:type="spellEnd"/>
        <w:r w:rsidR="00187F9F">
          <w:rPr>
            <w:lang w:val="en-US" w:eastAsia="zh-CN"/>
          </w:rPr>
          <w:t xml:space="preserve"> </w:t>
        </w:r>
      </w:ins>
      <w:ins w:id="290" w:author="Yilun Zhu" w:date="2025-02-03T23:20:00Z" w16du:dateUtc="2025-02-04T04:20:00Z">
        <w:r w:rsidR="00187F9F">
          <w:rPr>
            <w:lang w:val="en-US" w:eastAsia="zh-CN"/>
          </w:rPr>
          <w:t>mixing output bandwidth covers 2-18 GHz.</w:t>
        </w:r>
      </w:ins>
      <w:ins w:id="291" w:author="Yilun Zhu" w:date="2025-02-03T23:22:00Z" w16du:dateUtc="2025-02-04T04:22:00Z">
        <w:r w:rsidR="007C3A5D">
          <w:rPr>
            <w:lang w:val="en-US" w:eastAsia="zh-CN"/>
          </w:rPr>
          <w:t xml:space="preserve"> The </w:t>
        </w:r>
      </w:ins>
      <w:ins w:id="292" w:author="Yilun Zhu" w:date="2025-02-03T23:23:00Z" w16du:dateUtc="2025-02-04T04:23:00Z">
        <w:r w:rsidR="007C3A5D">
          <w:rPr>
            <w:lang w:val="en-US" w:eastAsia="zh-CN"/>
          </w:rPr>
          <w:t xml:space="preserve">back-end electronics modules, following the heterodyne mixers, are used to </w:t>
        </w:r>
      </w:ins>
      <w:ins w:id="293" w:author="Yilun Zhu" w:date="2025-02-03T23:24:00Z" w16du:dateUtc="2025-02-04T04:24:00Z">
        <w:r w:rsidR="007C3A5D">
          <w:rPr>
            <w:lang w:val="en-US" w:eastAsia="zh-CN"/>
          </w:rPr>
          <w:t>extract the phases from 8 different freq</w:t>
        </w:r>
      </w:ins>
      <w:ins w:id="294" w:author="Yilun Zhu" w:date="2025-02-03T23:25:00Z" w16du:dateUtc="2025-02-04T04:25:00Z">
        <w:r w:rsidR="007C3A5D">
          <w:rPr>
            <w:lang w:val="en-US" w:eastAsia="zh-CN"/>
          </w:rPr>
          <w:t xml:space="preserve">uencies. </w:t>
        </w:r>
      </w:ins>
    </w:p>
    <w:p w14:paraId="36001B0A" w14:textId="15CCC88A" w:rsidR="007C3A5D" w:rsidRDefault="007C3A5D" w:rsidP="007C3A5D">
      <w:pPr>
        <w:pStyle w:val="BodyTextfirstline"/>
        <w:rPr>
          <w:ins w:id="295" w:author="Yilun Zhu" w:date="2025-02-03T23:41:00Z" w16du:dateUtc="2025-02-04T04:41:00Z"/>
        </w:rPr>
      </w:pPr>
      <w:ins w:id="296" w:author="Yilun Zhu" w:date="2025-02-03T23:30:00Z">
        <w:r w:rsidRPr="007C3A5D">
          <w:rPr>
            <w:lang w:val="en-US"/>
          </w:rPr>
          <w:t>Each individual back-end electronics unit, corresponding to a single poloidal antenna, receives an 8-tone down-converted signal. This signal is a mix of the plasma-reflected beam and the local oscillator signal.</w:t>
        </w:r>
      </w:ins>
      <w:ins w:id="297" w:author="Yilun Zhu" w:date="2025-02-03T23:30:00Z" w16du:dateUtc="2025-02-04T04:30:00Z">
        <w:r>
          <w:rPr>
            <w:lang w:val="en-US"/>
          </w:rPr>
          <w:t xml:space="preserve"> </w:t>
        </w:r>
      </w:ins>
      <w:ins w:id="298" w:author="Yilun Zhu" w:date="2025-02-03T23:31:00Z" w16du:dateUtc="2025-02-04T04:31:00Z">
        <w:r>
          <w:rPr>
            <w:lang w:val="en-US"/>
          </w:rPr>
          <w:t xml:space="preserve">The 1 to 8 power </w:t>
        </w:r>
        <w:proofErr w:type="gramStart"/>
        <w:r>
          <w:rPr>
            <w:lang w:val="en-US"/>
          </w:rPr>
          <w:t>divider</w:t>
        </w:r>
        <w:proofErr w:type="gramEnd"/>
        <w:r>
          <w:rPr>
            <w:lang w:val="en-US"/>
          </w:rPr>
          <w:t xml:space="preserve">, as shown in Fig. 4, </w:t>
        </w:r>
        <w:r w:rsidR="00B3245A">
          <w:rPr>
            <w:lang w:val="en-US"/>
          </w:rPr>
          <w:t>is used to deliver 8 identical samples to each sub-</w:t>
        </w:r>
      </w:ins>
      <w:ins w:id="299" w:author="Yilun Zhu" w:date="2025-02-03T23:32:00Z" w16du:dateUtc="2025-02-04T04:32:00Z">
        <w:r w:rsidR="00B3245A">
          <w:rPr>
            <w:lang w:val="en-US"/>
          </w:rPr>
          <w:t>i</w:t>
        </w:r>
      </w:ins>
      <w:ins w:id="300" w:author="Yilun Zhu" w:date="2025-02-03T23:38:00Z" w16du:dateUtc="2025-02-04T04:38:00Z">
        <w:r w:rsidR="00B3245A">
          <w:rPr>
            <w:lang w:val="en-US"/>
          </w:rPr>
          <w:t>nter</w:t>
        </w:r>
      </w:ins>
      <w:ins w:id="301" w:author="Yilun Zhu" w:date="2025-02-03T23:32:00Z" w16du:dateUtc="2025-02-04T04:32:00Z">
        <w:r w:rsidR="00B3245A">
          <w:rPr>
            <w:lang w:val="en-US"/>
          </w:rPr>
          <w:t>mediate frequency arm.</w:t>
        </w:r>
      </w:ins>
      <w:ins w:id="302" w:author="Yilun Zhu" w:date="2025-02-03T23:33:00Z" w16du:dateUtc="2025-02-04T04:33:00Z">
        <w:r w:rsidR="00B3245A">
          <w:rPr>
            <w:rFonts w:hint="eastAsia"/>
            <w:lang w:val="en-US" w:eastAsia="zh-CN"/>
          </w:rPr>
          <w:t xml:space="preserve"> The</w:t>
        </w:r>
        <w:r w:rsidR="00B3245A">
          <w:rPr>
            <w:lang w:val="en-US" w:eastAsia="zh-CN"/>
          </w:rPr>
          <w:t xml:space="preserve"> </w:t>
        </w:r>
      </w:ins>
      <w:ins w:id="303" w:author="Yilun Zhu" w:date="2025-02-03T23:35:00Z" w16du:dateUtc="2025-02-04T04:35:00Z">
        <w:r w:rsidR="00B3245A">
          <w:rPr>
            <w:lang w:val="en-US" w:eastAsia="zh-CN"/>
          </w:rPr>
          <w:t xml:space="preserve">reference signal from external synthesizer drives the second-stage mixer mixing with </w:t>
        </w:r>
      </w:ins>
      <w:ins w:id="304" w:author="Yilun Zhu" w:date="2025-02-03T23:36:00Z" w16du:dateUtc="2025-02-04T04:36:00Z">
        <w:r w:rsidR="00B3245A">
          <w:rPr>
            <w:lang w:val="en-US" w:eastAsia="zh-CN"/>
          </w:rPr>
          <w:t xml:space="preserve">8-tone sample. The narrow bandpass filter </w:t>
        </w:r>
        <w:r w:rsidR="00B3245A" w:rsidRPr="00F3027F">
          <w:t>140</w:t>
        </w:r>
      </w:ins>
      <w:ins w:id="305" w:author="Yilun Zhu" w:date="2025-02-03T23:45:00Z" w16du:dateUtc="2025-02-04T04:45:00Z">
        <w:r w:rsidR="00292EF5">
          <w:t xml:space="preserve"> </w:t>
        </w:r>
      </w:ins>
      <w:ins w:id="306" w:author="Yilun Zhu" w:date="2025-02-03T23:36:00Z" w16du:dateUtc="2025-02-04T04:36:00Z">
        <w:r w:rsidR="00B3245A" w:rsidRPr="00F3027F">
          <w:rPr>
            <w:rFonts w:hint="eastAsia"/>
          </w:rPr>
          <w:t>±</w:t>
        </w:r>
      </w:ins>
      <w:ins w:id="307" w:author="Yilun Zhu" w:date="2025-02-03T23:45:00Z" w16du:dateUtc="2025-02-04T04:45:00Z">
        <w:r w:rsidR="00292EF5">
          <w:t xml:space="preserve"> </w:t>
        </w:r>
      </w:ins>
      <w:commentRangeStart w:id="308"/>
      <w:ins w:id="309" w:author="Yilun Zhu" w:date="2025-02-03T23:36:00Z" w16du:dateUtc="2025-02-04T04:36:00Z">
        <w:r w:rsidR="00B3245A" w:rsidRPr="00F3027F">
          <w:t>50</w:t>
        </w:r>
      </w:ins>
      <w:commentRangeEnd w:id="308"/>
      <w:ins w:id="310" w:author="Yilun Zhu" w:date="2025-02-03T23:45:00Z" w16du:dateUtc="2025-02-04T04:45:00Z">
        <w:r w:rsidR="00292EF5">
          <w:rPr>
            <w:rStyle w:val="CommentReference"/>
            <w:bCs w:val="0"/>
            <w:iCs w:val="0"/>
            <w:lang w:val="en-US" w:eastAsia="en-US"/>
          </w:rPr>
          <w:commentReference w:id="308"/>
        </w:r>
      </w:ins>
      <w:ins w:id="311" w:author="Yilun Zhu" w:date="2025-02-03T23:36:00Z" w16du:dateUtc="2025-02-04T04:36:00Z">
        <w:r w:rsidR="00B3245A" w:rsidRPr="00F3027F">
          <w:t xml:space="preserve"> MHz</w:t>
        </w:r>
        <w:r w:rsidR="00B3245A">
          <w:t xml:space="preserve"> </w:t>
        </w:r>
      </w:ins>
      <w:ins w:id="312" w:author="Yilun Zhu" w:date="2025-02-03T23:37:00Z" w16du:dateUtc="2025-02-04T04:37:00Z">
        <w:r w:rsidR="00B3245A">
          <w:t>is placed after the second-stage mixer, which only filter out one selected frequency in need, which de</w:t>
        </w:r>
      </w:ins>
      <w:ins w:id="313" w:author="Yilun Zhu" w:date="2025-02-03T23:38:00Z" w16du:dateUtc="2025-02-04T04:38:00Z">
        <w:r w:rsidR="00B3245A">
          <w:t xml:space="preserve">termined by external synthesizer source frequency. </w:t>
        </w:r>
      </w:ins>
      <w:ins w:id="314" w:author="Yilun Zhu" w:date="2025-02-03T23:39:00Z" w16du:dateUtc="2025-02-04T04:39:00Z">
        <w:r w:rsidR="00B3245A">
          <w:t xml:space="preserve">Eight individual synthesizers are used for 8-tone signal filter and selections. Their output </w:t>
        </w:r>
      </w:ins>
      <w:ins w:id="315" w:author="Yilun Zhu" w:date="2025-02-03T23:40:00Z" w16du:dateUtc="2025-02-04T04:40:00Z">
        <w:r w:rsidR="00B3245A" w:rsidRPr="00F3027F">
          <w:t>140</w:t>
        </w:r>
      </w:ins>
      <w:ins w:id="316" w:author="Yilun Zhu" w:date="2025-02-03T23:45:00Z" w16du:dateUtc="2025-02-04T04:45:00Z">
        <w:r w:rsidR="00292EF5">
          <w:t xml:space="preserve"> </w:t>
        </w:r>
      </w:ins>
      <w:ins w:id="317" w:author="Yilun Zhu" w:date="2025-02-03T23:40:00Z" w16du:dateUtc="2025-02-04T04:40:00Z">
        <w:r w:rsidR="00B3245A" w:rsidRPr="00F3027F">
          <w:rPr>
            <w:rFonts w:hint="eastAsia"/>
          </w:rPr>
          <w:t>±</w:t>
        </w:r>
      </w:ins>
      <w:ins w:id="318" w:author="Yilun Zhu" w:date="2025-02-03T23:45:00Z" w16du:dateUtc="2025-02-04T04:45:00Z">
        <w:r w:rsidR="00292EF5">
          <w:t xml:space="preserve"> </w:t>
        </w:r>
      </w:ins>
      <w:commentRangeStart w:id="319"/>
      <w:ins w:id="320" w:author="Yilun Zhu" w:date="2025-02-03T23:40:00Z" w16du:dateUtc="2025-02-04T04:40:00Z">
        <w:r w:rsidR="00B3245A" w:rsidRPr="00F3027F">
          <w:t>50</w:t>
        </w:r>
      </w:ins>
      <w:commentRangeEnd w:id="319"/>
      <w:ins w:id="321" w:author="Yilun Zhu" w:date="2025-02-03T23:46:00Z" w16du:dateUtc="2025-02-04T04:46:00Z">
        <w:r w:rsidR="00292EF5">
          <w:rPr>
            <w:rStyle w:val="CommentReference"/>
            <w:bCs w:val="0"/>
            <w:iCs w:val="0"/>
            <w:lang w:val="en-US" w:eastAsia="en-US"/>
          </w:rPr>
          <w:commentReference w:id="319"/>
        </w:r>
      </w:ins>
      <w:ins w:id="322" w:author="Yilun Zhu" w:date="2025-02-03T23:40:00Z" w16du:dateUtc="2025-02-04T04:40:00Z">
        <w:r w:rsidR="00B3245A" w:rsidRPr="00F3027F">
          <w:t xml:space="preserve"> MHz</w:t>
        </w:r>
        <w:r w:rsidR="00B3245A">
          <w:t xml:space="preserve"> signals </w:t>
        </w:r>
        <w:proofErr w:type="gramStart"/>
        <w:r w:rsidR="00B3245A">
          <w:t>delivers</w:t>
        </w:r>
        <w:proofErr w:type="gramEnd"/>
        <w:r w:rsidR="00B3245A">
          <w:t xml:space="preserve"> to following I/Q mixers for phase detection. </w:t>
        </w:r>
      </w:ins>
    </w:p>
    <w:p w14:paraId="754FB061" w14:textId="77777777" w:rsidR="00292EF5" w:rsidRDefault="00292EF5" w:rsidP="00292EF5">
      <w:pPr>
        <w:pStyle w:val="BodyText"/>
        <w:ind w:firstLine="0"/>
        <w:rPr>
          <w:ins w:id="323" w:author="Yilun Zhu" w:date="2025-02-03T23:41:00Z" w16du:dateUtc="2025-02-04T04:41:00Z"/>
          <w:lang w:val="en-GB"/>
        </w:rPr>
      </w:pPr>
    </w:p>
    <w:p w14:paraId="5E7DA294" w14:textId="13571CB4" w:rsidR="00292EF5" w:rsidRPr="00292EF5" w:rsidRDefault="00292EF5" w:rsidP="00292EF5">
      <w:pPr>
        <w:pStyle w:val="BodyText"/>
        <w:ind w:firstLine="0"/>
        <w:rPr>
          <w:ins w:id="324" w:author="Yilun Zhu" w:date="2025-02-03T23:41:00Z"/>
        </w:rPr>
        <w:pPrChange w:id="325" w:author="Yilun Zhu" w:date="2025-02-03T23:41:00Z" w16du:dateUtc="2025-02-04T04:41:00Z">
          <w:pPr>
            <w:pStyle w:val="BodyText"/>
          </w:pPr>
        </w:pPrChange>
      </w:pPr>
      <w:ins w:id="326" w:author="Yilun Zhu" w:date="2025-02-03T23:41:00Z">
        <w:r w:rsidRPr="00292EF5">
          <w:t xml:space="preserve">Each individual back-end electronics </w:t>
        </w:r>
      </w:ins>
      <w:ins w:id="327" w:author="Yilun Zhu" w:date="2025-02-03T23:41:00Z" w16du:dateUtc="2025-02-04T04:41:00Z">
        <w:r>
          <w:t>module</w:t>
        </w:r>
      </w:ins>
      <w:ins w:id="328" w:author="Yilun Zhu" w:date="2025-02-03T23:41:00Z">
        <w:r w:rsidRPr="00292EF5">
          <w:t xml:space="preserve">, corresponding to a single poloidal </w:t>
        </w:r>
      </w:ins>
      <w:ins w:id="329" w:author="Yilun Zhu" w:date="2025-02-03T23:42:00Z" w16du:dateUtc="2025-02-04T04:42:00Z">
        <w:r>
          <w:t xml:space="preserve">receiving </w:t>
        </w:r>
      </w:ins>
      <w:ins w:id="330" w:author="Yilun Zhu" w:date="2025-02-03T23:41:00Z">
        <w:r w:rsidRPr="00292EF5">
          <w:t xml:space="preserve">antenna, receives an 8-tone down-converted signal, which is </w:t>
        </w:r>
      </w:ins>
      <w:ins w:id="331" w:author="Yilun Zhu" w:date="2025-02-03T23:42:00Z" w16du:dateUtc="2025-02-04T04:42:00Z">
        <w:r>
          <w:t>mixed by</w:t>
        </w:r>
      </w:ins>
      <w:ins w:id="332" w:author="Yilun Zhu" w:date="2025-02-03T23:41:00Z">
        <w:r w:rsidRPr="00292EF5">
          <w:t xml:space="preserve"> the plasma-reflected beam and the local oscillator signal. As shown in Fig. 4, a 1-to-8 power divider distributes eight identical samples to each sub-intermediate frequency arm. The reference signal from an external synthesizer drives the second-stage mixer, where it mixes with the 8-tone sample. A narrow bandpass filter with a 140</w:t>
        </w:r>
      </w:ins>
      <w:ins w:id="333" w:author="Yilun Zhu" w:date="2025-02-03T23:45:00Z" w16du:dateUtc="2025-02-04T04:45:00Z">
        <w:r>
          <w:t xml:space="preserve"> </w:t>
        </w:r>
      </w:ins>
      <w:ins w:id="334" w:author="Yilun Zhu" w:date="2025-02-03T23:41:00Z">
        <w:r w:rsidRPr="00292EF5">
          <w:t>±</w:t>
        </w:r>
      </w:ins>
      <w:ins w:id="335" w:author="Yilun Zhu" w:date="2025-02-03T23:45:00Z" w16du:dateUtc="2025-02-04T04:45:00Z">
        <w:r>
          <w:t xml:space="preserve"> </w:t>
        </w:r>
      </w:ins>
      <w:commentRangeStart w:id="336"/>
      <w:ins w:id="337" w:author="Yilun Zhu" w:date="2025-02-03T23:41:00Z">
        <w:r w:rsidRPr="00292EF5">
          <w:t>50</w:t>
        </w:r>
      </w:ins>
      <w:commentRangeEnd w:id="336"/>
      <w:ins w:id="338" w:author="Yilun Zhu" w:date="2025-02-03T23:45:00Z" w16du:dateUtc="2025-02-04T04:45:00Z">
        <w:r>
          <w:rPr>
            <w:rStyle w:val="CommentReference"/>
            <w:lang w:eastAsia="en-US"/>
          </w:rPr>
          <w:commentReference w:id="336"/>
        </w:r>
      </w:ins>
      <w:ins w:id="339" w:author="Yilun Zhu" w:date="2025-02-03T23:41:00Z">
        <w:r w:rsidRPr="00292EF5">
          <w:t xml:space="preserve"> MHz range is placed after the second-stage mixer to isolate a single frequency, as determined by the external synthesizer’s frequency. Eight individual synthesizers are used to filter and select the </w:t>
        </w:r>
      </w:ins>
      <w:ins w:id="340" w:author="Yilun Zhu" w:date="2025-02-03T23:43:00Z" w16du:dateUtc="2025-02-04T04:43:00Z">
        <w:r>
          <w:t xml:space="preserve">8 different </w:t>
        </w:r>
      </w:ins>
      <w:ins w:id="341" w:author="Yilun Zhu" w:date="2025-02-03T23:44:00Z" w16du:dateUtc="2025-02-04T04:44:00Z">
        <w:r>
          <w:t>frequency signals</w:t>
        </w:r>
      </w:ins>
      <w:ins w:id="342" w:author="Yilun Zhu" w:date="2025-02-03T23:41:00Z">
        <w:r w:rsidRPr="00292EF5">
          <w:t>. The resulting 140</w:t>
        </w:r>
      </w:ins>
      <w:ins w:id="343" w:author="Yilun Zhu" w:date="2025-02-03T23:44:00Z" w16du:dateUtc="2025-02-04T04:44:00Z">
        <w:r>
          <w:t xml:space="preserve"> </w:t>
        </w:r>
      </w:ins>
      <w:ins w:id="344" w:author="Yilun Zhu" w:date="2025-02-03T23:41:00Z">
        <w:r w:rsidRPr="00292EF5">
          <w:t>±</w:t>
        </w:r>
      </w:ins>
      <w:ins w:id="345" w:author="Yilun Zhu" w:date="2025-02-03T23:44:00Z" w16du:dateUtc="2025-02-04T04:44:00Z">
        <w:r>
          <w:t xml:space="preserve"> </w:t>
        </w:r>
      </w:ins>
      <w:commentRangeStart w:id="346"/>
      <w:ins w:id="347" w:author="Yilun Zhu" w:date="2025-02-03T23:41:00Z">
        <w:r w:rsidRPr="00292EF5">
          <w:t>50</w:t>
        </w:r>
      </w:ins>
      <w:commentRangeEnd w:id="346"/>
      <w:ins w:id="348" w:author="Yilun Zhu" w:date="2025-02-03T23:44:00Z" w16du:dateUtc="2025-02-04T04:44:00Z">
        <w:r>
          <w:rPr>
            <w:rStyle w:val="CommentReference"/>
            <w:lang w:eastAsia="en-US"/>
          </w:rPr>
          <w:commentReference w:id="346"/>
        </w:r>
      </w:ins>
      <w:ins w:id="349" w:author="Yilun Zhu" w:date="2025-02-03T23:41:00Z">
        <w:r w:rsidRPr="00292EF5">
          <w:t xml:space="preserve"> MHz signals are then sent to the following I/Q mixers for phase detection.</w:t>
        </w:r>
      </w:ins>
      <w:ins w:id="350" w:author="Yilun Zhu" w:date="2025-02-03T23:44:00Z" w16du:dateUtc="2025-02-04T04:44:00Z">
        <w:r>
          <w:t xml:space="preserve"> </w:t>
        </w:r>
      </w:ins>
    </w:p>
    <w:p w14:paraId="47F545DB" w14:textId="77777777" w:rsidR="00292EF5" w:rsidRPr="00292EF5" w:rsidRDefault="00292EF5" w:rsidP="00292EF5">
      <w:pPr>
        <w:pStyle w:val="BodyText"/>
        <w:ind w:firstLine="0"/>
        <w:rPr>
          <w:ins w:id="351" w:author="Yilun Zhu" w:date="2025-02-03T23:51:00Z"/>
        </w:rPr>
        <w:pPrChange w:id="352" w:author="Yilun Zhu" w:date="2025-02-03T23:51:00Z" w16du:dateUtc="2025-02-04T04:51:00Z">
          <w:pPr>
            <w:pStyle w:val="BodyText"/>
          </w:pPr>
        </w:pPrChange>
      </w:pPr>
      <w:ins w:id="353" w:author="Yilun Zhu" w:date="2025-02-03T23:51:00Z">
        <w:r w:rsidRPr="00292EF5">
          <w:t>An external 10 MHz clock signal is used to synchronize the clocks of all synthesizers within the entire MIR system, including the 8 synthesizers in the transmitter, 8 in the receiver, 1 in the local oscillator, and all I/Q mixer drivers.</w:t>
        </w:r>
      </w:ins>
    </w:p>
    <w:p w14:paraId="15773CD3" w14:textId="77777777" w:rsidR="007C3A5D" w:rsidRPr="007C3A5D" w:rsidRDefault="007C3A5D" w:rsidP="007C3A5D">
      <w:pPr>
        <w:pStyle w:val="BodyText"/>
        <w:rPr>
          <w:ins w:id="354" w:author="Yilun Zhu" w:date="2025-02-03T23:30:00Z"/>
        </w:rPr>
        <w:pPrChange w:id="355" w:author="Yilun Zhu" w:date="2025-02-03T23:30:00Z" w16du:dateUtc="2025-02-04T04:30:00Z">
          <w:pPr>
            <w:pStyle w:val="BodyTextfirstline"/>
          </w:pPr>
        </w:pPrChange>
      </w:pPr>
    </w:p>
    <w:p w14:paraId="5E2C881D" w14:textId="212EF8B0" w:rsidR="00F3027F" w:rsidRPr="003314E7" w:rsidDel="00292EF5" w:rsidRDefault="00F3027F" w:rsidP="003314E7">
      <w:pPr>
        <w:pStyle w:val="BodyTextfirstline"/>
        <w:spacing w:after="100" w:afterAutospacing="1"/>
        <w:rPr>
          <w:del w:id="356" w:author="Yilun Zhu" w:date="2025-02-03T23:51:00Z" w16du:dateUtc="2025-02-04T04:51:00Z"/>
          <w:lang w:val="ru-RU"/>
        </w:rPr>
      </w:pPr>
      <w:del w:id="357" w:author="Yilun Zhu" w:date="2025-02-03T23:18:00Z" w16du:dateUtc="2025-02-04T04:18:00Z">
        <w:r w:rsidRPr="00F3027F" w:rsidDel="00187F9F">
          <w:lastRenderedPageBreak/>
          <w:delText xml:space="preserve">Twelve wideband polar antennas simultaneously receive the reflected signal and local oscillator(LO) signal provided by the antenna's local oscillator source. </w:delText>
        </w:r>
      </w:del>
      <w:del w:id="358" w:author="Yilun Zhu" w:date="2025-02-03T23:21:00Z" w16du:dateUtc="2025-02-04T04:21:00Z">
        <w:r w:rsidRPr="00F3027F" w:rsidDel="007C3A5D">
          <w:delText xml:space="preserve">After mixing with Schottky diodes, the first down-conversion of the reflected signals are generated, reducing the signal frequency range from 75-105 GHz to 2-18 GHz. </w:delText>
        </w:r>
      </w:del>
      <w:del w:id="359" w:author="Yilun Zhu" w:date="2025-02-03T23:25:00Z" w16du:dateUtc="2025-02-04T04:25:00Z">
        <w:r w:rsidRPr="00F3027F" w:rsidDel="007C3A5D">
          <w:delText xml:space="preserve">The mixed signals from the antenna array are then transmitted through twelve RF cables to the corresponding </w:delText>
        </w:r>
        <w:r w:rsidDel="007C3A5D">
          <w:delText>intermediate frequency</w:delText>
        </w:r>
        <w:r w:rsidRPr="00F3027F" w:rsidDel="007C3A5D">
          <w:delText xml:space="preserve">(IF) electronic modules, where the phase extraction of eight frequency points for each specific receiving antenna is performed. </w:delText>
        </w:r>
      </w:del>
      <w:del w:id="360" w:author="Yilun Zhu" w:date="2025-02-03T23:41:00Z" w16du:dateUtc="2025-02-04T04:41:00Z">
        <w:r w:rsidRPr="00F3027F" w:rsidDel="00B3245A">
          <w:delText>The IF local oscillator sources provide the LO signals for the second down-conversion (frequency range: 0-12 GHz). The eight LO frequency points are set according to the eight frequency points generated by the first down-conversion, and once set, they are provided to each IF module. In the IF module, the</w:delText>
        </w:r>
      </w:del>
      <w:del w:id="361" w:author="Yilun Zhu" w:date="2025-02-03T23:25:00Z" w16du:dateUtc="2025-02-04T04:25:00Z">
        <w:r w:rsidRPr="00F3027F" w:rsidDel="007C3A5D">
          <w:delText xml:space="preserve">   </w:delText>
        </w:r>
      </w:del>
      <w:del w:id="362" w:author="Yilun Zhu" w:date="2025-02-03T23:41:00Z" w16du:dateUtc="2025-02-04T04:41:00Z">
        <w:r w:rsidRPr="00F3027F" w:rsidDel="00B3245A">
          <w:delText>down-converted signal from the antenna mixing process is divided into eight branches by a power divider, and each path undergoes a second mixing with a certain IF LO signal. The signal then is filtered through a bandpass filter with a bandwidth of 140</w:delText>
        </w:r>
        <w:r w:rsidRPr="00F3027F" w:rsidDel="00B3245A">
          <w:rPr>
            <w:rFonts w:hint="eastAsia"/>
          </w:rPr>
          <w:delText>±</w:delText>
        </w:r>
        <w:r w:rsidRPr="00F3027F" w:rsidDel="00B3245A">
          <w:delText xml:space="preserve">50 MHz, before entering the I/Q phase detector for phase extraction. </w:delText>
        </w:r>
      </w:del>
      <w:del w:id="363" w:author="Yilun Zhu" w:date="2025-02-03T23:51:00Z" w16du:dateUtc="2025-02-04T04:51:00Z">
        <w:r w:rsidRPr="00F3027F" w:rsidDel="00292EF5">
          <w:delText>An external clock source provides 10 MHz synchronization signal for the phase locking of all frequency sources of the MIR system, also the clock signal passing through a 14-times frequency multiplier is provided as 140 MHz LO signal for the I/Q phase detector.</w:delText>
        </w:r>
      </w:del>
    </w:p>
    <w:p w14:paraId="6D6EA5C3" w14:textId="1E52C424" w:rsidR="00F3027F" w:rsidRPr="00F3027F" w:rsidRDefault="00F3027F" w:rsidP="00F3027F">
      <w:pPr>
        <w:pStyle w:val="BodyTextfirstline"/>
      </w:pPr>
      <w:commentRangeStart w:id="364"/>
      <w:r w:rsidRPr="00F3027F">
        <w:rPr>
          <w:noProof/>
        </w:rPr>
        <w:drawing>
          <wp:inline distT="0" distB="0" distL="0" distR="0" wp14:anchorId="389FBA24" wp14:editId="62B4BB90">
            <wp:extent cx="5274310" cy="3946525"/>
            <wp:effectExtent l="0" t="0" r="2540" b="0"/>
            <wp:docPr id="587918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946525"/>
                    </a:xfrm>
                    <a:prstGeom prst="rect">
                      <a:avLst/>
                    </a:prstGeom>
                    <a:noFill/>
                    <a:ln>
                      <a:noFill/>
                    </a:ln>
                  </pic:spPr>
                </pic:pic>
              </a:graphicData>
            </a:graphic>
          </wp:inline>
        </w:drawing>
      </w:r>
      <w:commentRangeEnd w:id="364"/>
      <w:r w:rsidR="00AB2EEF">
        <w:rPr>
          <w:rStyle w:val="CommentReference"/>
          <w:bCs w:val="0"/>
          <w:iCs w:val="0"/>
          <w:lang w:val="en-US" w:eastAsia="en-US"/>
        </w:rPr>
        <w:commentReference w:id="364"/>
      </w:r>
    </w:p>
    <w:p w14:paraId="711381C7" w14:textId="72D3FA0E" w:rsidR="00F3027F" w:rsidRPr="003314E7" w:rsidRDefault="00F3027F" w:rsidP="003314E7">
      <w:pPr>
        <w:pStyle w:val="FrameContents"/>
        <w:rPr>
          <w:bCs/>
        </w:rPr>
      </w:pPr>
      <w:bookmarkStart w:id="365" w:name="_Hlk168428517"/>
      <w:proofErr w:type="spellStart"/>
      <w:r w:rsidRPr="00F3027F">
        <w:rPr>
          <w:b/>
        </w:rPr>
        <w:t>Figure</w:t>
      </w:r>
      <w:proofErr w:type="spellEnd"/>
      <w:r w:rsidRPr="00F3027F">
        <w:rPr>
          <w:b/>
        </w:rPr>
        <w:t xml:space="preserve"> 4. </w:t>
      </w:r>
      <w:bookmarkEnd w:id="365"/>
      <w:r w:rsidRPr="004135EA">
        <w:rPr>
          <w:bCs/>
        </w:rPr>
        <w:t xml:space="preserve">EAST MIR System </w:t>
      </w:r>
      <w:proofErr w:type="spellStart"/>
      <w:r w:rsidRPr="004135EA">
        <w:rPr>
          <w:bCs/>
        </w:rPr>
        <w:t>Hardware</w:t>
      </w:r>
      <w:proofErr w:type="spellEnd"/>
      <w:r w:rsidRPr="004135EA">
        <w:rPr>
          <w:bCs/>
        </w:rPr>
        <w:t xml:space="preserve"> Architecture.</w:t>
      </w:r>
    </w:p>
    <w:p w14:paraId="7CD3A1B6" w14:textId="77777777" w:rsidR="00CA24A0" w:rsidRDefault="00CA24A0" w:rsidP="00CA24A0">
      <w:pPr>
        <w:pStyle w:val="FrameContents"/>
        <w:rPr>
          <w:ins w:id="366" w:author="Yilun Zhu" w:date="2025-02-04T00:08:00Z" w16du:dateUtc="2025-02-04T05:08:00Z"/>
          <w:bCs/>
          <w:iCs/>
          <w:sz w:val="22"/>
          <w:lang w:val="en-US"/>
        </w:rPr>
      </w:pPr>
    </w:p>
    <w:p w14:paraId="6AB29B64" w14:textId="3EEC845E" w:rsidR="00CA24A0" w:rsidRPr="00CA24A0" w:rsidRDefault="00CA24A0" w:rsidP="00CA24A0">
      <w:pPr>
        <w:pStyle w:val="FrameContents"/>
        <w:rPr>
          <w:ins w:id="367" w:author="Yilun Zhu" w:date="2025-02-04T00:08:00Z"/>
          <w:bCs/>
          <w:iCs/>
          <w:sz w:val="22"/>
          <w:highlight w:val="yellow"/>
          <w:lang w:val="en-US"/>
          <w:rPrChange w:id="368" w:author="Yilun Zhu" w:date="2025-02-04T00:09:00Z" w16du:dateUtc="2025-02-04T05:09:00Z">
            <w:rPr>
              <w:ins w:id="369" w:author="Yilun Zhu" w:date="2025-02-04T00:08:00Z"/>
              <w:bCs/>
              <w:iCs/>
              <w:sz w:val="22"/>
              <w:lang w:val="en-US"/>
            </w:rPr>
          </w:rPrChange>
        </w:rPr>
      </w:pPr>
      <w:ins w:id="370" w:author="Yilun Zhu" w:date="2025-02-04T00:08:00Z">
        <w:r w:rsidRPr="00CA24A0">
          <w:rPr>
            <w:bCs/>
            <w:iCs/>
            <w:sz w:val="22"/>
            <w:lang w:val="en-US"/>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w:t>
        </w:r>
        <w:proofErr w:type="gramStart"/>
        <w:r w:rsidRPr="00CA24A0">
          <w:rPr>
            <w:bCs/>
            <w:iCs/>
            <w:sz w:val="22"/>
            <w:lang w:val="en-US"/>
          </w:rPr>
          <w:t>close proximity</w:t>
        </w:r>
        <w:proofErr w:type="gramEnd"/>
        <w:r w:rsidRPr="00CA24A0">
          <w:rPr>
            <w:bCs/>
            <w:iCs/>
            <w:sz w:val="22"/>
            <w:lang w:val="en-US"/>
          </w:rPr>
          <w:t xml:space="preserve"> within a limited space. However, optimizing the frequency separation between synthesizers helps mitigate the crosstalk issue, significantly improving the phase signal purity on each </w:t>
        </w:r>
        <w:proofErr w:type="gramStart"/>
        <w:r w:rsidRPr="00CA24A0">
          <w:rPr>
            <w:bCs/>
            <w:iCs/>
            <w:sz w:val="22"/>
            <w:lang w:val="en-US"/>
          </w:rPr>
          <w:t>channel</w:t>
        </w:r>
        <w:r w:rsidRPr="00CA24A0">
          <w:rPr>
            <w:bCs/>
            <w:iCs/>
            <w:sz w:val="22"/>
            <w:highlight w:val="yellow"/>
            <w:lang w:val="en-US"/>
            <w:rPrChange w:id="371" w:author="Yilun Zhu" w:date="2025-02-04T00:09:00Z" w16du:dateUtc="2025-02-04T05:09:00Z">
              <w:rPr>
                <w:bCs/>
                <w:iCs/>
                <w:sz w:val="22"/>
                <w:lang w:val="en-US"/>
              </w:rPr>
            </w:rPrChange>
          </w:rPr>
          <w:t>.</w:t>
        </w:r>
      </w:ins>
      <w:ins w:id="372" w:author="Yilun Zhu" w:date="2025-02-04T00:08:00Z" w16du:dateUtc="2025-02-04T05:08:00Z">
        <w:r w:rsidRPr="00CA24A0">
          <w:rPr>
            <w:bCs/>
            <w:iCs/>
            <w:sz w:val="22"/>
            <w:highlight w:val="yellow"/>
            <w:lang w:val="en-US"/>
            <w:rPrChange w:id="373" w:author="Yilun Zhu" w:date="2025-02-04T00:09:00Z" w16du:dateUtc="2025-02-04T05:09:00Z">
              <w:rPr>
                <w:bCs/>
                <w:iCs/>
                <w:sz w:val="22"/>
                <w:lang w:val="en-US"/>
              </w:rPr>
            </w:rPrChange>
          </w:rPr>
          <w:t>[</w:t>
        </w:r>
        <w:proofErr w:type="gramEnd"/>
        <w:r w:rsidRPr="00CA24A0">
          <w:rPr>
            <w:bCs/>
            <w:iCs/>
            <w:sz w:val="22"/>
            <w:highlight w:val="yellow"/>
            <w:lang w:val="en-US"/>
            <w:rPrChange w:id="374" w:author="Yilun Zhu" w:date="2025-02-04T00:09:00Z" w16du:dateUtc="2025-02-04T05:09:00Z">
              <w:rPr>
                <w:bCs/>
                <w:iCs/>
                <w:sz w:val="22"/>
                <w:lang w:val="en-US"/>
              </w:rPr>
            </w:rPrChange>
          </w:rPr>
          <w:t>Please pr</w:t>
        </w:r>
      </w:ins>
      <w:ins w:id="375" w:author="Yilun Zhu" w:date="2025-02-04T00:09:00Z" w16du:dateUtc="2025-02-04T05:09:00Z">
        <w:r w:rsidRPr="00CA24A0">
          <w:rPr>
            <w:bCs/>
            <w:iCs/>
            <w:sz w:val="22"/>
            <w:highlight w:val="yellow"/>
            <w:lang w:val="en-US"/>
            <w:rPrChange w:id="376" w:author="Yilun Zhu" w:date="2025-02-04T00:09:00Z" w16du:dateUtc="2025-02-04T05:09:00Z">
              <w:rPr>
                <w:bCs/>
                <w:iCs/>
                <w:sz w:val="22"/>
                <w:lang w:val="en-US"/>
              </w:rPr>
            </w:rPrChange>
          </w:rPr>
          <w:t>ovide the standard synthesizer frequency gaps</w:t>
        </w:r>
      </w:ins>
      <w:ins w:id="377" w:author="Yilun Zhu" w:date="2025-02-04T00:08:00Z" w16du:dateUtc="2025-02-04T05:08:00Z">
        <w:r w:rsidRPr="00CA24A0">
          <w:rPr>
            <w:bCs/>
            <w:iCs/>
            <w:sz w:val="22"/>
            <w:highlight w:val="yellow"/>
            <w:lang w:val="en-US"/>
            <w:rPrChange w:id="378" w:author="Yilun Zhu" w:date="2025-02-04T00:09:00Z" w16du:dateUtc="2025-02-04T05:09:00Z">
              <w:rPr>
                <w:bCs/>
                <w:iCs/>
                <w:sz w:val="22"/>
                <w:lang w:val="en-US"/>
              </w:rPr>
            </w:rPrChange>
          </w:rPr>
          <w:t>]</w:t>
        </w:r>
      </w:ins>
      <w:ins w:id="379" w:author="Yilun Zhu" w:date="2025-02-04T00:10:00Z" w16du:dateUtc="2025-02-04T05:10:00Z">
        <w:r>
          <w:rPr>
            <w:bCs/>
            <w:iCs/>
            <w:sz w:val="22"/>
            <w:highlight w:val="yellow"/>
            <w:lang w:val="en-US"/>
          </w:rPr>
          <w:t xml:space="preserve"> </w:t>
        </w:r>
      </w:ins>
    </w:p>
    <w:p w14:paraId="4359E866" w14:textId="0D0B90E2" w:rsidR="00292EF5" w:rsidRPr="00CA24A0" w:rsidDel="00CA24A0" w:rsidRDefault="00F3027F" w:rsidP="00292EF5">
      <w:pPr>
        <w:pStyle w:val="BodyText"/>
        <w:rPr>
          <w:del w:id="380" w:author="Yilun Zhu" w:date="2025-02-04T00:08:00Z" w16du:dateUtc="2025-02-04T05:08:00Z"/>
          <w:highlight w:val="yellow"/>
          <w:lang w:val="en-GB"/>
          <w:rPrChange w:id="381" w:author="Yilun Zhu" w:date="2025-02-04T00:09:00Z" w16du:dateUtc="2025-02-04T05:09:00Z">
            <w:rPr>
              <w:del w:id="382" w:author="Yilun Zhu" w:date="2025-02-04T00:08:00Z" w16du:dateUtc="2025-02-04T05:08:00Z"/>
            </w:rPr>
          </w:rPrChange>
        </w:rPr>
        <w:pPrChange w:id="383" w:author="Yilun Zhu" w:date="2025-02-03T23:51:00Z" w16du:dateUtc="2025-02-04T04:51:00Z">
          <w:pPr>
            <w:pStyle w:val="BodyTextfirstline"/>
            <w:spacing w:before="100" w:beforeAutospacing="1"/>
            <w:ind w:firstLineChars="200" w:firstLine="440"/>
          </w:pPr>
        </w:pPrChange>
      </w:pPr>
      <w:del w:id="384" w:author="Yilun Zhu" w:date="2025-02-03T23:58:00Z" w16du:dateUtc="2025-02-04T04:58:00Z">
        <w:r w:rsidRPr="00CA24A0" w:rsidDel="00E8027C">
          <w:rPr>
            <w:highlight w:val="yellow"/>
            <w:rPrChange w:id="385" w:author="Yilun Zhu" w:date="2025-02-04T00:09:00Z" w16du:dateUtc="2025-02-04T05:09:00Z">
              <w:rPr/>
            </w:rPrChange>
          </w:rPr>
          <w:delText xml:space="preserve"> </w:delText>
        </w:r>
      </w:del>
      <w:del w:id="386" w:author="Yilun Zhu" w:date="2025-02-03T23:56:00Z" w16du:dateUtc="2025-02-04T04:56:00Z">
        <w:r w:rsidRPr="00CA24A0" w:rsidDel="00E8027C">
          <w:rPr>
            <w:highlight w:val="yellow"/>
            <w:rPrChange w:id="387" w:author="Yilun Zhu" w:date="2025-02-04T00:09:00Z" w16du:dateUtc="2025-02-04T05:09:00Z">
              <w:rPr/>
            </w:rPrChange>
          </w:rPr>
          <w:delText xml:space="preserve">During laboratory bench testing, it was found that when only one IF LO source signal is active and the other LO channels are disconnected, mixing signals appeared not only in the expected target channel but also in the output ports of channels without IF input. </w:delText>
        </w:r>
        <w:r w:rsidRPr="00CA24A0" w:rsidDel="00E8027C">
          <w:rPr>
            <w:rFonts w:hint="eastAsia"/>
            <w:highlight w:val="yellow"/>
            <w:rPrChange w:id="388" w:author="Yilun Zhu" w:date="2025-02-04T00:09:00Z" w16du:dateUtc="2025-02-04T05:09:00Z">
              <w:rPr>
                <w:rFonts w:hint="eastAsia"/>
              </w:rPr>
            </w:rPrChange>
          </w:rPr>
          <w:delText>It</w:delText>
        </w:r>
        <w:r w:rsidRPr="00CA24A0" w:rsidDel="00E8027C">
          <w:rPr>
            <w:highlight w:val="yellow"/>
            <w:rPrChange w:id="389" w:author="Yilun Zhu" w:date="2025-02-04T00:09:00Z" w16du:dateUtc="2025-02-04T05:09:00Z">
              <w:rPr/>
            </w:rPrChange>
          </w:rPr>
          <w:delText xml:space="preserve"> </w:delText>
        </w:r>
        <w:r w:rsidRPr="00CA24A0" w:rsidDel="00E8027C">
          <w:rPr>
            <w:rFonts w:hint="eastAsia"/>
            <w:highlight w:val="yellow"/>
            <w:rPrChange w:id="390" w:author="Yilun Zhu" w:date="2025-02-04T00:09:00Z" w16du:dateUtc="2025-02-04T05:09:00Z">
              <w:rPr>
                <w:rFonts w:hint="eastAsia"/>
              </w:rPr>
            </w:rPrChange>
          </w:rPr>
          <w:delText>is</w:delText>
        </w:r>
        <w:r w:rsidRPr="00CA24A0" w:rsidDel="00E8027C">
          <w:rPr>
            <w:highlight w:val="yellow"/>
            <w:rPrChange w:id="391" w:author="Yilun Zhu" w:date="2025-02-04T00:09:00Z" w16du:dateUtc="2025-02-04T05:09:00Z">
              <w:rPr/>
            </w:rPrChange>
          </w:rPr>
          <w:delText xml:space="preserve"> </w:delText>
        </w:r>
        <w:r w:rsidRPr="00CA24A0" w:rsidDel="00E8027C">
          <w:rPr>
            <w:rFonts w:hint="eastAsia"/>
            <w:highlight w:val="yellow"/>
            <w:rPrChange w:id="392" w:author="Yilun Zhu" w:date="2025-02-04T00:09:00Z" w16du:dateUtc="2025-02-04T05:09:00Z">
              <w:rPr>
                <w:rFonts w:hint="eastAsia"/>
              </w:rPr>
            </w:rPrChange>
          </w:rPr>
          <w:delText>verified</w:delText>
        </w:r>
        <w:r w:rsidRPr="00CA24A0" w:rsidDel="00E8027C">
          <w:rPr>
            <w:highlight w:val="yellow"/>
            <w:rPrChange w:id="393" w:author="Yilun Zhu" w:date="2025-02-04T00:09:00Z" w16du:dateUtc="2025-02-04T05:09:00Z">
              <w:rPr/>
            </w:rPrChange>
          </w:rPr>
          <w:delText xml:space="preserve"> that signal crosstalk in the IF module primarily occurs along the path where the module's LO signal enters the IF electronic chassis. The site for amplifying and splitting the IF LO signals is located on the IF chassis backplane. The closely packed microstrip circuit boards in limited space result in spatial coupling of different LO signals. </w:delText>
        </w:r>
      </w:del>
    </w:p>
    <w:p w14:paraId="3FC9AB17" w14:textId="3759697D" w:rsidR="00F3027F" w:rsidRPr="00F3027F" w:rsidDel="00CA24A0" w:rsidRDefault="00F3027F" w:rsidP="004135EA">
      <w:pPr>
        <w:pStyle w:val="BodyTextfirstline"/>
        <w:ind w:firstLineChars="200" w:firstLine="440"/>
        <w:rPr>
          <w:del w:id="394" w:author="Yilun Zhu" w:date="2025-02-04T00:08:00Z" w16du:dateUtc="2025-02-04T05:08:00Z"/>
        </w:rPr>
      </w:pPr>
      <w:del w:id="395" w:author="Yilun Zhu" w:date="2025-02-04T00:01:00Z" w16du:dateUtc="2025-02-04T05:01:00Z">
        <w:r w:rsidRPr="00CA24A0" w:rsidDel="00E8027C">
          <w:rPr>
            <w:rFonts w:hint="eastAsia"/>
            <w:highlight w:val="yellow"/>
            <w:rPrChange w:id="396" w:author="Yilun Zhu" w:date="2025-02-04T00:09:00Z" w16du:dateUtc="2025-02-04T05:09:00Z">
              <w:rPr>
                <w:rFonts w:hint="eastAsia"/>
              </w:rPr>
            </w:rPrChange>
          </w:rPr>
          <w:delText>I</w:delText>
        </w:r>
        <w:r w:rsidRPr="00CA24A0" w:rsidDel="00E8027C">
          <w:rPr>
            <w:highlight w:val="yellow"/>
            <w:rPrChange w:id="397" w:author="Yilun Zhu" w:date="2025-02-04T00:09:00Z" w16du:dateUtc="2025-02-04T05:09:00Z">
              <w:rPr/>
            </w:rPrChange>
          </w:rPr>
          <w:delText>t is difficult to completely resolve crosstalk from a hardware perspective. The IF LO frequencies should be carefully cho</w:delText>
        </w:r>
        <w:r w:rsidR="00A1339B" w:rsidRPr="00CA24A0" w:rsidDel="00E8027C">
          <w:rPr>
            <w:rFonts w:eastAsia="SimSun"/>
            <w:highlight w:val="yellow"/>
            <w:lang w:eastAsia="zh-CN"/>
            <w:rPrChange w:id="398" w:author="Yilun Zhu" w:date="2025-02-04T00:09:00Z" w16du:dateUtc="2025-02-04T05:09:00Z">
              <w:rPr>
                <w:rFonts w:eastAsia="SimSun"/>
                <w:lang w:eastAsia="zh-CN"/>
              </w:rPr>
            </w:rPrChange>
          </w:rPr>
          <w:delText>o</w:delText>
        </w:r>
        <w:r w:rsidRPr="00CA24A0" w:rsidDel="00E8027C">
          <w:rPr>
            <w:highlight w:val="yellow"/>
            <w:rPrChange w:id="399" w:author="Yilun Zhu" w:date="2025-02-04T00:09:00Z" w16du:dateUtc="2025-02-04T05:09:00Z">
              <w:rPr/>
            </w:rPrChange>
          </w:rPr>
          <w:delText>se to generate differe</w:delText>
        </w:r>
        <w:r w:rsidR="00A1339B" w:rsidRPr="00CA24A0" w:rsidDel="00E8027C">
          <w:rPr>
            <w:rFonts w:eastAsia="SimSun"/>
            <w:highlight w:val="yellow"/>
            <w:lang w:eastAsia="zh-CN"/>
            <w:rPrChange w:id="400" w:author="Yilun Zhu" w:date="2025-02-04T00:09:00Z" w16du:dateUtc="2025-02-04T05:09:00Z">
              <w:rPr>
                <w:rFonts w:eastAsia="SimSun"/>
                <w:lang w:eastAsia="zh-CN"/>
              </w:rPr>
            </w:rPrChange>
          </w:rPr>
          <w:delText>ntly</w:delText>
        </w:r>
        <w:r w:rsidRPr="00CA24A0" w:rsidDel="00E8027C">
          <w:rPr>
            <w:highlight w:val="yellow"/>
            <w:rPrChange w:id="401" w:author="Yilun Zhu" w:date="2025-02-04T00:09:00Z" w16du:dateUtc="2025-02-04T05:09:00Z">
              <w:rPr/>
            </w:rPrChange>
          </w:rPr>
          <w:delText xml:space="preserve"> carrier frequencies for eight corresponding radial positions. The carrier frequencies should be set to ensure that each radial channel has a unique and deterministic relationship with its carrier frequency. </w:delText>
        </w:r>
      </w:del>
      <w:del w:id="402" w:author="Yilun Zhu" w:date="2025-02-04T00:08:00Z" w16du:dateUtc="2025-02-04T05:08:00Z">
        <w:r w:rsidRPr="00CA24A0" w:rsidDel="00CA24A0">
          <w:rPr>
            <w:highlight w:val="yellow"/>
            <w:rPrChange w:id="403" w:author="Yilun Zhu" w:date="2025-02-04T00:09:00Z" w16du:dateUtc="2025-02-04T05:09:00Z">
              <w:rPr/>
            </w:rPrChange>
          </w:rPr>
          <w:delText>By applying corresponding bandpass filtering to the sampled data, it can ensure that the phase signals originate from a specific cutoff layer position, thereby significantly relieving the crosstalk issue</w:delText>
        </w:r>
        <w:r w:rsidRPr="00CA24A0" w:rsidDel="00CA24A0">
          <w:rPr>
            <w:rFonts w:hint="eastAsia"/>
            <w:highlight w:val="yellow"/>
            <w:rPrChange w:id="404" w:author="Yilun Zhu" w:date="2025-02-04T00:09:00Z" w16du:dateUtc="2025-02-04T05:09:00Z">
              <w:rPr>
                <w:rFonts w:hint="eastAsia"/>
              </w:rPr>
            </w:rPrChange>
          </w:rPr>
          <w:delText>.</w:delText>
        </w:r>
      </w:del>
    </w:p>
    <w:p w14:paraId="36B579CE" w14:textId="77777777" w:rsidR="00F3027F" w:rsidRPr="00F3027F" w:rsidRDefault="00F3027F" w:rsidP="00F3027F">
      <w:pPr>
        <w:pStyle w:val="BodyTextfirstline"/>
      </w:pPr>
    </w:p>
    <w:p w14:paraId="6B0EB59D" w14:textId="1A42B043" w:rsidR="00F3027F" w:rsidRPr="00F3027F" w:rsidRDefault="00F3027F" w:rsidP="00F3027F">
      <w:pPr>
        <w:pStyle w:val="Subsection"/>
        <w:numPr>
          <w:ilvl w:val="1"/>
          <w:numId w:val="3"/>
        </w:numPr>
        <w:ind w:left="578" w:hanging="578"/>
      </w:pPr>
      <w:bookmarkStart w:id="405" w:name="_Toc189511028"/>
      <w:del w:id="406" w:author="Yilun Zhu" w:date="2025-02-04T00:16:00Z" w16du:dateUtc="2025-02-04T05:16:00Z">
        <w:r w:rsidRPr="00F3027F" w:rsidDel="0077772B">
          <w:delText>Optical components</w:delText>
        </w:r>
      </w:del>
      <w:bookmarkEnd w:id="405"/>
      <w:ins w:id="407" w:author="Yilun Zhu" w:date="2025-02-04T00:16:00Z" w16du:dateUtc="2025-02-04T05:16:00Z">
        <w:r w:rsidR="0077772B">
          <w:t>The MIR optics system</w:t>
        </w:r>
      </w:ins>
    </w:p>
    <w:p w14:paraId="60F01DD1" w14:textId="6D76A511" w:rsidR="0077772B" w:rsidRDefault="0077772B" w:rsidP="0077772B">
      <w:pPr>
        <w:pStyle w:val="BodyTextfirstline"/>
        <w:spacing w:after="100" w:afterAutospacing="1"/>
        <w:rPr>
          <w:ins w:id="408" w:author="Yilun Zhu" w:date="2025-02-04T00:24:00Z" w16du:dateUtc="2025-02-04T05:24:00Z"/>
        </w:rPr>
      </w:pPr>
      <w:bookmarkStart w:id="409" w:name="_Hlk180358432"/>
      <w:ins w:id="410" w:author="Yilun Zhu" w:date="2025-02-04T00:21:00Z">
        <w:r w:rsidRPr="0077772B">
          <w:rPr>
            <w:lang w:val="en-US"/>
          </w:rPr>
          <w:t>The diagram of the EAST MIR optics system is shown in Fig. 5, which includes both the transmitter and receiver optics. Optimal optic</w:t>
        </w:r>
      </w:ins>
      <w:ins w:id="411" w:author="Yilun Zhu" w:date="2025-02-04T00:21:00Z" w16du:dateUtc="2025-02-04T05:21:00Z">
        <w:r>
          <w:t>s</w:t>
        </w:r>
      </w:ins>
      <w:ins w:id="412" w:author="Yilun Zhu" w:date="2025-02-04T00:21:00Z">
        <w:r w:rsidRPr="0077772B">
          <w:rPr>
            <w:lang w:val="en-US"/>
          </w:rPr>
          <w:t xml:space="preserve"> alignment and coupling are essential for reliable density fluctuation measurements. </w:t>
        </w:r>
      </w:ins>
      <w:ins w:id="413" w:author="Yilun Zhu" w:date="2025-02-04T00:21:00Z" w16du:dateUtc="2025-02-04T05:21:00Z">
        <w:r>
          <w:t>It requires (1) transmitter beam wavefront, (2) receiver array image plane, and (3) cutoff layer</w:t>
        </w:r>
      </w:ins>
      <w:ins w:id="414" w:author="Yilun Zhu" w:date="2025-02-04T00:22:00Z" w16du:dateUtc="2025-02-04T05:22:00Z">
        <w:r>
          <w:t xml:space="preserve"> in the plasma</w:t>
        </w:r>
      </w:ins>
      <w:ins w:id="415" w:author="Yilun Zhu" w:date="2025-02-04T00:21:00Z" w16du:dateUtc="2025-02-04T05:21:00Z">
        <w:r>
          <w:t xml:space="preserve"> matches with each other.</w:t>
        </w:r>
      </w:ins>
    </w:p>
    <w:p w14:paraId="33B433B3" w14:textId="5B6D0C77" w:rsidR="00806A03" w:rsidRPr="00806A03" w:rsidRDefault="00806A03" w:rsidP="00806A03">
      <w:pPr>
        <w:pStyle w:val="BodyTextfirstline"/>
        <w:rPr>
          <w:ins w:id="416" w:author="Yilun Zhu" w:date="2025-02-04T00:37:00Z"/>
          <w:lang w:val="en-US"/>
        </w:rPr>
      </w:pPr>
      <w:ins w:id="417" w:author="Yilun Zhu" w:date="2025-02-04T00:37:00Z">
        <w:r w:rsidRPr="00806A03">
          <w:rPr>
            <w:lang w:val="en-US"/>
          </w:rPr>
          <w:t xml:space="preserve">The MIR measurement radial coverage is </w:t>
        </w:r>
        <w:r w:rsidRPr="00806A03">
          <w:rPr>
            <w:b/>
            <w:lang w:val="en-US"/>
          </w:rPr>
          <w:t>xx mm</w:t>
        </w:r>
        <w:r w:rsidRPr="00806A03">
          <w:rPr>
            <w:lang w:val="en-US"/>
          </w:rPr>
          <w:t xml:space="preserve"> at a major radius of </w:t>
        </w:r>
        <w:r w:rsidRPr="00806A03">
          <w:rPr>
            <w:b/>
            <w:lang w:val="en-US"/>
          </w:rPr>
          <w:t xml:space="preserve">R = </w:t>
        </w:r>
        <w:proofErr w:type="spellStart"/>
        <w:r w:rsidRPr="00806A03">
          <w:rPr>
            <w:b/>
            <w:lang w:val="en-US"/>
          </w:rPr>
          <w:t>xxxx</w:t>
        </w:r>
        <w:proofErr w:type="spellEnd"/>
        <w:r w:rsidRPr="00806A03">
          <w:rPr>
            <w:b/>
            <w:lang w:val="en-US"/>
          </w:rPr>
          <w:t xml:space="preserve"> mm</w:t>
        </w:r>
        <w:r w:rsidRPr="00806A03">
          <w:rPr>
            <w:lang w:val="en-US"/>
          </w:rPr>
          <w:t xml:space="preserve"> and </w:t>
        </w:r>
        <w:r w:rsidRPr="00806A03">
          <w:rPr>
            <w:b/>
            <w:lang w:val="en-US"/>
          </w:rPr>
          <w:t>xx mm</w:t>
        </w:r>
        <w:r w:rsidRPr="00806A03">
          <w:rPr>
            <w:lang w:val="en-US"/>
          </w:rPr>
          <w:t xml:space="preserve"> at </w:t>
        </w:r>
        <w:r w:rsidRPr="00806A03">
          <w:rPr>
            <w:b/>
            <w:lang w:val="en-US"/>
          </w:rPr>
          <w:t>R = xxx mm</w:t>
        </w:r>
      </w:ins>
      <w:ins w:id="418" w:author="Yilun Zhu" w:date="2025-02-04T00:37:00Z" w16du:dateUtc="2025-02-04T05:37:00Z">
        <w:r>
          <w:rPr>
            <w:b/>
            <w:lang w:val="en-US"/>
          </w:rPr>
          <w:t>, based on the standard EAST plasma equilibriums (shot number)</w:t>
        </w:r>
      </w:ins>
      <w:ins w:id="419" w:author="Yilun Zhu" w:date="2025-02-04T00:37:00Z">
        <w:r w:rsidRPr="00806A03">
          <w:rPr>
            <w:lang w:val="en-US"/>
          </w:rPr>
          <w:t xml:space="preserve">. The transmitter wavefront curvature radius is dynamically adjustable from </w:t>
        </w:r>
        <w:r w:rsidRPr="00806A03">
          <w:rPr>
            <w:b/>
            <w:lang w:val="en-US"/>
          </w:rPr>
          <w:t>640 mm to 1560 mm</w:t>
        </w:r>
        <w:r w:rsidRPr="00806A03">
          <w:rPr>
            <w:lang w:val="en-US"/>
          </w:rPr>
          <w:t xml:space="preserve"> to accommodate different EAST plasma scenarios. On the receiver side, five high-density polyethylene (HDPE) lenses and two flat mirrors are used to </w:t>
        </w:r>
      </w:ins>
      <w:ins w:id="420" w:author="Yilun Zhu" w:date="2025-02-04T00:38:00Z" w16du:dateUtc="2025-02-04T05:38:00Z">
        <w:r>
          <w:rPr>
            <w:lang w:val="en-US"/>
          </w:rPr>
          <w:t>receiver</w:t>
        </w:r>
      </w:ins>
      <w:ins w:id="421" w:author="Yilun Zhu" w:date="2025-02-04T00:37:00Z">
        <w:r w:rsidRPr="00806A03">
          <w:rPr>
            <w:lang w:val="en-US"/>
          </w:rPr>
          <w:t xml:space="preserve"> the reflected waves from the </w:t>
        </w:r>
        <w:proofErr w:type="gramStart"/>
        <w:r w:rsidRPr="00806A03">
          <w:rPr>
            <w:lang w:val="en-US"/>
          </w:rPr>
          <w:t>plasma</w:t>
        </w:r>
      </w:ins>
      <w:ins w:id="422" w:author="Yilun Zhu" w:date="2025-02-04T00:38:00Z" w16du:dateUtc="2025-02-04T05:38:00Z">
        <w:r>
          <w:rPr>
            <w:lang w:val="en-US"/>
          </w:rPr>
          <w:t xml:space="preserve">, </w:t>
        </w:r>
      </w:ins>
      <w:ins w:id="423" w:author="Yilun Zhu" w:date="2025-02-04T00:37:00Z">
        <w:r w:rsidRPr="00806A03">
          <w:rPr>
            <w:lang w:val="en-US"/>
          </w:rPr>
          <w:t>and</w:t>
        </w:r>
        <w:proofErr w:type="gramEnd"/>
        <w:r w:rsidRPr="00806A03">
          <w:rPr>
            <w:lang w:val="en-US"/>
          </w:rPr>
          <w:t xml:space="preserve"> direct them to the 12-channel antenna array [14]. The image plane curvature radius ranges from </w:t>
        </w:r>
        <w:r w:rsidRPr="00806A03">
          <w:rPr>
            <w:b/>
            <w:lang w:val="en-US"/>
          </w:rPr>
          <w:t>570 mm to 850 mm</w:t>
        </w:r>
        <w:r w:rsidRPr="00806A03">
          <w:rPr>
            <w:lang w:val="en-US"/>
          </w:rPr>
          <w:t xml:space="preserve">, depending on the plasma scenario. The spatial spacing </w:t>
        </w:r>
        <w:r w:rsidRPr="00806A03">
          <w:rPr>
            <w:lang w:val="en-US"/>
          </w:rPr>
          <w:lastRenderedPageBreak/>
          <w:t xml:space="preserve">between neighboring radial channels is adjustable from </w:t>
        </w:r>
        <w:r w:rsidRPr="00806A03">
          <w:rPr>
            <w:b/>
            <w:lang w:val="en-US"/>
          </w:rPr>
          <w:t>18.8 mm to 30.8 mm</w:t>
        </w:r>
        <w:r w:rsidRPr="00806A03">
          <w:rPr>
            <w:lang w:val="en-US"/>
          </w:rPr>
          <w:t>, allowing for the study of different-scale radial transport physics.</w:t>
        </w:r>
      </w:ins>
    </w:p>
    <w:p w14:paraId="0FAFE3AA" w14:textId="1B5E0827" w:rsidR="00AC59FD" w:rsidRPr="00AC59FD" w:rsidRDefault="00AC59FD" w:rsidP="00AC59FD">
      <w:pPr>
        <w:pStyle w:val="BodyText"/>
        <w:rPr>
          <w:ins w:id="424" w:author="Yilun Zhu" w:date="2025-02-04T00:16:00Z" w16du:dateUtc="2025-02-04T05:16:00Z"/>
          <w:lang w:val="en-GB"/>
          <w:rPrChange w:id="425" w:author="Yilun Zhu" w:date="2025-02-04T00:24:00Z" w16du:dateUtc="2025-02-04T05:24:00Z">
            <w:rPr>
              <w:ins w:id="426" w:author="Yilun Zhu" w:date="2025-02-04T00:16:00Z" w16du:dateUtc="2025-02-04T05:16:00Z"/>
            </w:rPr>
          </w:rPrChange>
        </w:rPr>
        <w:pPrChange w:id="427" w:author="Yilun Zhu" w:date="2025-02-04T00:24:00Z" w16du:dateUtc="2025-02-04T05:24:00Z">
          <w:pPr>
            <w:pStyle w:val="BodyTextfirstline"/>
            <w:spacing w:after="100" w:afterAutospacing="1"/>
          </w:pPr>
        </w:pPrChange>
      </w:pPr>
      <w:moveToRangeStart w:id="428" w:author="Yilun Zhu" w:date="2025-02-04T00:32:00Z" w:name="move189521587"/>
      <w:moveTo w:id="429" w:author="Yilun Zhu" w:date="2025-02-04T00:32:00Z" w16du:dateUtc="2025-02-04T05:32:00Z">
        <w:del w:id="430" w:author="Yilun Zhu" w:date="2025-02-04T00:33:00Z" w16du:dateUtc="2025-02-04T05:33:00Z">
          <w:r w:rsidRPr="00F3027F" w:rsidDel="00AC59FD">
            <w:rPr>
              <w:rFonts w:hint="eastAsia"/>
            </w:rPr>
            <w:delText xml:space="preserve">  </w:delText>
          </w:r>
          <w:r w:rsidRPr="00F3027F" w:rsidDel="00AC59FD">
            <w:delText xml:space="preserve">By adjusting the positions of the lenses, the system allows independent tuning of the focal position on the image plane, the radial observation range and the wavefront curvature of the "image plane." This setup enables the EAST plasma system to achieve a radial observation range of 50 mm to 400 mm, </w:delText>
          </w:r>
        </w:del>
        <w:del w:id="431" w:author="Yilun Zhu" w:date="2025-02-04T00:36:00Z" w16du:dateUtc="2025-02-04T05:36:00Z">
          <w:r w:rsidRPr="00F3027F" w:rsidDel="00806A03">
            <w:delText>wavefront curvature changes from 570 mm to 850 mm. Correspondingly, the radial resolution can be adjusted within a range of 18.8 mm to 30.8 mm</w:delText>
          </w:r>
        </w:del>
      </w:moveTo>
      <w:moveToRangeEnd w:id="428"/>
    </w:p>
    <w:p w14:paraId="2E5A49D0" w14:textId="657E5DFB" w:rsidR="00F3027F" w:rsidRPr="00F3027F" w:rsidDel="0077772B" w:rsidRDefault="00F3027F" w:rsidP="003314E7">
      <w:pPr>
        <w:pStyle w:val="BodyTextfirstline"/>
        <w:spacing w:after="100" w:afterAutospacing="1"/>
        <w:rPr>
          <w:del w:id="432" w:author="Yilun Zhu" w:date="2025-02-04T00:22:00Z" w16du:dateUtc="2025-02-04T05:22:00Z"/>
        </w:rPr>
      </w:pPr>
      <w:del w:id="433" w:author="Yilun Zhu" w:date="2025-02-04T00:18:00Z" w16du:dateUtc="2025-02-04T05:18:00Z">
        <w:r w:rsidRPr="00F3027F" w:rsidDel="0077772B">
          <w:delText xml:space="preserve">The optical system of the EAST MIR system include illumination part and receiving part, as shown in Figure 5. </w:delText>
        </w:r>
      </w:del>
      <w:del w:id="434" w:author="Yilun Zhu" w:date="2025-02-04T00:22:00Z" w16du:dateUtc="2025-02-04T05:22:00Z">
        <w:r w:rsidRPr="00F3027F" w:rsidDel="0077772B">
          <w:delText xml:space="preserve">To obtain accurate and reliable density fluctuation information, both optical parts must have certain optical parameter adjustment capabilities to realize the coupling and matching of the wavefronts of the illumination beam, the "image plane" of the antenna array and the shape of the cutoff layer. </w:delText>
        </w:r>
      </w:del>
    </w:p>
    <w:p w14:paraId="58CE7B1D" w14:textId="77777777" w:rsidR="00F3027F" w:rsidRPr="00F3027F" w:rsidRDefault="00F3027F" w:rsidP="00F3027F">
      <w:pPr>
        <w:pStyle w:val="FrameContents"/>
      </w:pPr>
      <w:commentRangeStart w:id="435"/>
      <w:r w:rsidRPr="00F3027F">
        <w:rPr>
          <w:b/>
          <w:noProof/>
        </w:rPr>
        <w:drawing>
          <wp:anchor distT="0" distB="0" distL="114300" distR="114300" simplePos="0" relativeHeight="251657216" behindDoc="0" locked="0" layoutInCell="1" allowOverlap="1" wp14:anchorId="4A8C5DE7" wp14:editId="05FB318D">
            <wp:simplePos x="0" y="0"/>
            <wp:positionH relativeFrom="column">
              <wp:posOffset>0</wp:posOffset>
            </wp:positionH>
            <wp:positionV relativeFrom="paragraph">
              <wp:posOffset>135890</wp:posOffset>
            </wp:positionV>
            <wp:extent cx="5274310" cy="2400300"/>
            <wp:effectExtent l="0" t="0" r="2540" b="0"/>
            <wp:wrapSquare wrapText="bothSides"/>
            <wp:docPr id="8071356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00300"/>
                    </a:xfrm>
                    <a:prstGeom prst="rect">
                      <a:avLst/>
                    </a:prstGeom>
                    <a:noFill/>
                  </pic:spPr>
                </pic:pic>
              </a:graphicData>
            </a:graphic>
            <wp14:sizeRelH relativeFrom="page">
              <wp14:pctWidth>0</wp14:pctWidth>
            </wp14:sizeRelH>
            <wp14:sizeRelV relativeFrom="page">
              <wp14:pctHeight>0</wp14:pctHeight>
            </wp14:sizeRelV>
          </wp:anchor>
        </w:drawing>
      </w:r>
      <w:bookmarkStart w:id="436" w:name="_Hlk183350448"/>
      <w:commentRangeEnd w:id="435"/>
      <w:r w:rsidR="0077772B">
        <w:rPr>
          <w:rStyle w:val="CommentReference"/>
          <w:lang w:val="en-US" w:eastAsia="en-US"/>
        </w:rPr>
        <w:commentReference w:id="435"/>
      </w:r>
      <w:proofErr w:type="spellStart"/>
      <w:r w:rsidRPr="00F3027F">
        <w:rPr>
          <w:b/>
        </w:rPr>
        <w:t>Figure</w:t>
      </w:r>
      <w:proofErr w:type="spellEnd"/>
      <w:r w:rsidRPr="00F3027F">
        <w:rPr>
          <w:b/>
        </w:rPr>
        <w:t xml:space="preserve"> 5. </w:t>
      </w:r>
      <w:proofErr w:type="spellStart"/>
      <w:r w:rsidRPr="004135EA">
        <w:rPr>
          <w:bCs/>
        </w:rPr>
        <w:t>Schematic</w:t>
      </w:r>
      <w:proofErr w:type="spellEnd"/>
      <w:r w:rsidRPr="004135EA">
        <w:rPr>
          <w:bCs/>
        </w:rPr>
        <w:t xml:space="preserve"> </w:t>
      </w:r>
      <w:proofErr w:type="spellStart"/>
      <w:r w:rsidRPr="004135EA">
        <w:rPr>
          <w:bCs/>
        </w:rPr>
        <w:t>diagram</w:t>
      </w:r>
      <w:proofErr w:type="spellEnd"/>
      <w:r w:rsidRPr="004135EA">
        <w:rPr>
          <w:bCs/>
        </w:rPr>
        <w:t xml:space="preserve"> </w:t>
      </w:r>
      <w:proofErr w:type="spellStart"/>
      <w:r w:rsidRPr="004135EA">
        <w:rPr>
          <w:bCs/>
        </w:rPr>
        <w:t>of</w:t>
      </w:r>
      <w:proofErr w:type="spellEnd"/>
      <w:r w:rsidRPr="004135EA">
        <w:rPr>
          <w:bCs/>
        </w:rPr>
        <w:t xml:space="preserve"> MIR </w:t>
      </w:r>
      <w:proofErr w:type="spellStart"/>
      <w:r w:rsidRPr="004135EA">
        <w:rPr>
          <w:bCs/>
        </w:rPr>
        <w:t>receiving</w:t>
      </w:r>
      <w:proofErr w:type="spellEnd"/>
      <w:r w:rsidRPr="004135EA">
        <w:rPr>
          <w:bCs/>
        </w:rPr>
        <w:t xml:space="preserve"> </w:t>
      </w:r>
      <w:proofErr w:type="spellStart"/>
      <w:r w:rsidRPr="004135EA">
        <w:rPr>
          <w:bCs/>
        </w:rPr>
        <w:t>optic</w:t>
      </w:r>
      <w:r w:rsidRPr="004135EA">
        <w:rPr>
          <w:rFonts w:hint="eastAsia"/>
          <w:bCs/>
        </w:rPr>
        <w:t>s</w:t>
      </w:r>
      <w:proofErr w:type="spellEnd"/>
      <w:r w:rsidRPr="004135EA">
        <w:rPr>
          <w:bCs/>
        </w:rPr>
        <w:t xml:space="preserve"> </w:t>
      </w:r>
      <w:proofErr w:type="spellStart"/>
      <w:r w:rsidRPr="004135EA">
        <w:rPr>
          <w:bCs/>
        </w:rPr>
        <w:t>and</w:t>
      </w:r>
      <w:proofErr w:type="spellEnd"/>
      <w:r w:rsidRPr="004135EA">
        <w:rPr>
          <w:bCs/>
        </w:rPr>
        <w:t xml:space="preserve"> </w:t>
      </w:r>
      <w:proofErr w:type="spellStart"/>
      <w:r w:rsidRPr="004135EA">
        <w:rPr>
          <w:bCs/>
        </w:rPr>
        <w:t>illumination</w:t>
      </w:r>
      <w:proofErr w:type="spellEnd"/>
      <w:r w:rsidRPr="004135EA">
        <w:rPr>
          <w:bCs/>
        </w:rPr>
        <w:t xml:space="preserve"> </w:t>
      </w:r>
      <w:proofErr w:type="spellStart"/>
      <w:r w:rsidRPr="004135EA">
        <w:rPr>
          <w:bCs/>
        </w:rPr>
        <w:t>optic</w:t>
      </w:r>
      <w:bookmarkEnd w:id="436"/>
      <w:r w:rsidRPr="004135EA">
        <w:rPr>
          <w:rFonts w:hint="eastAsia"/>
          <w:bCs/>
        </w:rPr>
        <w:t>s</w:t>
      </w:r>
      <w:proofErr w:type="spellEnd"/>
      <w:r w:rsidRPr="004135EA">
        <w:rPr>
          <w:bCs/>
        </w:rPr>
        <w:t>.</w:t>
      </w:r>
    </w:p>
    <w:p w14:paraId="0455FD7A" w14:textId="3BE8614B" w:rsidR="00F3027F" w:rsidRPr="00F3027F" w:rsidRDefault="00AC59FD" w:rsidP="003314E7">
      <w:pPr>
        <w:pStyle w:val="BodyTextfirstline"/>
        <w:spacing w:before="100" w:beforeAutospacing="1" w:after="100" w:afterAutospacing="1"/>
        <w:ind w:firstLineChars="200" w:firstLine="449"/>
      </w:pPr>
      <w:commentRangeStart w:id="437"/>
      <w:r w:rsidRPr="00F3027F">
        <w:rPr>
          <w:b/>
          <w:noProof/>
        </w:rPr>
        <w:drawing>
          <wp:anchor distT="0" distB="0" distL="114300" distR="114300" simplePos="0" relativeHeight="251664384" behindDoc="0" locked="0" layoutInCell="1" allowOverlap="1" wp14:anchorId="10A89E68" wp14:editId="0915AB49">
            <wp:simplePos x="0" y="0"/>
            <wp:positionH relativeFrom="column">
              <wp:posOffset>1612</wp:posOffset>
            </wp:positionH>
            <wp:positionV relativeFrom="paragraph">
              <wp:posOffset>404495</wp:posOffset>
            </wp:positionV>
            <wp:extent cx="5274310" cy="1504315"/>
            <wp:effectExtent l="0" t="0" r="2540" b="635"/>
            <wp:wrapTopAndBottom/>
            <wp:docPr id="14941940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pic:spPr>
                </pic:pic>
              </a:graphicData>
            </a:graphic>
            <wp14:sizeRelH relativeFrom="page">
              <wp14:pctWidth>0</wp14:pctWidth>
            </wp14:sizeRelH>
            <wp14:sizeRelV relativeFrom="page">
              <wp14:pctHeight>0</wp14:pctHeight>
            </wp14:sizeRelV>
          </wp:anchor>
        </w:drawing>
      </w:r>
      <w:commentRangeEnd w:id="437"/>
      <w:r>
        <w:rPr>
          <w:rStyle w:val="CommentReference"/>
          <w:bCs w:val="0"/>
          <w:iCs w:val="0"/>
          <w:lang w:val="en-US" w:eastAsia="en-US"/>
        </w:rPr>
        <w:commentReference w:id="437"/>
      </w:r>
      <w:del w:id="438" w:author="Yilun Zhu" w:date="2025-02-04T00:30:00Z" w16du:dateUtc="2025-02-04T05:30:00Z">
        <w:r w:rsidR="00F3027F" w:rsidRPr="00F3027F" w:rsidDel="00AC59FD">
          <w:delText xml:space="preserve">The radial observation range of the illumination optics is from 110 mm to 160 mm, and the wavefront curvature radius of </w:delText>
        </w:r>
        <w:r w:rsidR="00F3027F" w:rsidRPr="00F3027F" w:rsidDel="00AC59FD">
          <w:rPr>
            <w:rFonts w:hint="eastAsia"/>
          </w:rPr>
          <w:delText>incident</w:delText>
        </w:r>
        <w:r w:rsidR="00F3027F" w:rsidRPr="00F3027F" w:rsidDel="00AC59FD">
          <w:delText xml:space="preserve"> beam is adjustable within the range of 640 mm to 1560 mm.</w:delText>
        </w:r>
      </w:del>
      <w:del w:id="439" w:author="Yilun Zhu" w:date="2025-02-04T00:11:00Z" w16du:dateUtc="2025-02-04T05:11:00Z">
        <w:r w:rsidR="00F3027F" w:rsidRPr="00F3027F" w:rsidDel="00CA24A0">
          <w:delText xml:space="preserve"> </w:delText>
        </w:r>
        <w:r w:rsidR="00F3027F" w:rsidRPr="00F3027F" w:rsidDel="00CA24A0">
          <w:rPr>
            <w:rFonts w:hint="eastAsia"/>
          </w:rPr>
          <w:delText xml:space="preserve">        </w:delText>
        </w:r>
      </w:del>
      <w:del w:id="440" w:author="Yilun Zhu" w:date="2025-02-04T00:30:00Z" w16du:dateUtc="2025-02-04T05:30:00Z">
        <w:r w:rsidR="00F3027F" w:rsidRPr="00F3027F" w:rsidDel="00AC59FD">
          <w:delText>The EAST MIR receiving optics consists of five high-density polyethylene (HDPE) lenses and two flat mirrors, as shown in Figure 6. The signal reflected from the cutoff layer is received by the ZOOM lens and then sequentially passes through FCA2, FCA1, and the FOCUS lens, ultimately reaching the antenna array [</w:delText>
        </w:r>
        <w:r w:rsidR="00F3027F" w:rsidRPr="00F3027F" w:rsidDel="00AC59FD">
          <w:rPr>
            <w:rFonts w:hint="eastAsia"/>
          </w:rPr>
          <w:delText>14</w:delText>
        </w:r>
        <w:r w:rsidR="00F3027F" w:rsidRPr="00F3027F" w:rsidDel="00AC59FD">
          <w:delText>].</w:delText>
        </w:r>
      </w:del>
    </w:p>
    <w:p w14:paraId="71E9E10C" w14:textId="30D48FD9" w:rsidR="00F3027F" w:rsidRPr="004135EA" w:rsidRDefault="00F3027F" w:rsidP="00F3027F">
      <w:pPr>
        <w:pStyle w:val="FrameContents"/>
        <w:rPr>
          <w:bCs/>
        </w:rPr>
      </w:pPr>
      <w:proofErr w:type="spellStart"/>
      <w:r w:rsidRPr="00F3027F">
        <w:rPr>
          <w:b/>
        </w:rPr>
        <w:t>Figure</w:t>
      </w:r>
      <w:proofErr w:type="spellEnd"/>
      <w:r w:rsidRPr="00F3027F">
        <w:rPr>
          <w:b/>
        </w:rPr>
        <w:t xml:space="preserve"> 6. </w:t>
      </w:r>
      <w:proofErr w:type="spellStart"/>
      <w:r w:rsidRPr="004135EA">
        <w:rPr>
          <w:bCs/>
        </w:rPr>
        <w:t>Schematic</w:t>
      </w:r>
      <w:proofErr w:type="spellEnd"/>
      <w:r w:rsidRPr="004135EA">
        <w:rPr>
          <w:bCs/>
        </w:rPr>
        <w:t xml:space="preserve"> </w:t>
      </w:r>
      <w:proofErr w:type="spellStart"/>
      <w:r w:rsidRPr="004135EA">
        <w:rPr>
          <w:bCs/>
        </w:rPr>
        <w:t>Diagram</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Composition</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Reception</w:t>
      </w:r>
      <w:proofErr w:type="spellEnd"/>
      <w:r w:rsidRPr="004135EA">
        <w:rPr>
          <w:bCs/>
        </w:rPr>
        <w:t xml:space="preserve"> Optical </w:t>
      </w:r>
      <w:proofErr w:type="spellStart"/>
      <w:r w:rsidRPr="004135EA">
        <w:rPr>
          <w:bCs/>
        </w:rPr>
        <w:t>Path</w:t>
      </w:r>
      <w:proofErr w:type="spellEnd"/>
      <w:r w:rsidRPr="004135EA">
        <w:rPr>
          <w:bCs/>
        </w:rPr>
        <w:t xml:space="preserve"> </w:t>
      </w:r>
      <w:proofErr w:type="spellStart"/>
      <w:r w:rsidRPr="004135EA">
        <w:rPr>
          <w:bCs/>
        </w:rPr>
        <w:t>Lenses</w:t>
      </w:r>
      <w:proofErr w:type="spellEnd"/>
      <w:r w:rsidRPr="004135EA">
        <w:rPr>
          <w:bCs/>
        </w:rPr>
        <w:t>.</w:t>
      </w:r>
    </w:p>
    <w:p w14:paraId="1AD71E84" w14:textId="00248B28" w:rsidR="00F3027F" w:rsidRPr="003314E7" w:rsidRDefault="00F3027F" w:rsidP="003314E7">
      <w:pPr>
        <w:pStyle w:val="BodyTextfirstline"/>
        <w:spacing w:before="100" w:beforeAutospacing="1"/>
        <w:ind w:firstLineChars="200" w:firstLine="440"/>
      </w:pPr>
      <w:bookmarkStart w:id="441" w:name="_Hlk186545987"/>
      <w:bookmarkEnd w:id="409"/>
      <w:moveFromRangeStart w:id="442" w:author="Yilun Zhu" w:date="2025-02-04T00:32:00Z" w:name="move189521587"/>
      <w:moveFrom w:id="443" w:author="Yilun Zhu" w:date="2025-02-04T00:32:00Z" w16du:dateUtc="2025-02-04T05:32:00Z">
        <w:r w:rsidRPr="00F3027F" w:rsidDel="00AC59FD">
          <w:rPr>
            <w:rFonts w:hint="eastAsia"/>
          </w:rPr>
          <w:t xml:space="preserve">  </w:t>
        </w:r>
        <w:bookmarkEnd w:id="441"/>
        <w:r w:rsidRPr="00F3027F" w:rsidDel="00AC59FD">
          <w:t>By adjusting the positions of the lenses, the system allows independent tuning of the focal position on the image plane, the radial observation range and the wavefront curvature of the "image plane." This setup enables the EAST plasma system to achieve a radial observation range of 50 mm to 400 mm, wavefront curvature changes from 570 mm to 850 mm. Correspondingly, the radial resolution can be adjusted within a range of 18.8 mm to 30.8 mm</w:t>
        </w:r>
      </w:moveFrom>
      <w:moveFromRangeEnd w:id="442"/>
      <w:del w:id="444" w:author="Yilun Zhu" w:date="2025-02-04T00:32:00Z" w16du:dateUtc="2025-02-04T05:32:00Z">
        <w:r w:rsidRPr="00F3027F" w:rsidDel="00AC59FD">
          <w:delText>.</w:delText>
        </w:r>
      </w:del>
    </w:p>
    <w:p w14:paraId="49BA6972" w14:textId="15FE8263" w:rsidR="00F3027F" w:rsidRPr="00F3027F" w:rsidRDefault="00F3027F" w:rsidP="00F3027F">
      <w:pPr>
        <w:pStyle w:val="section"/>
        <w:numPr>
          <w:ilvl w:val="0"/>
          <w:numId w:val="3"/>
        </w:numPr>
        <w:rPr>
          <w:lang w:val="it-IT"/>
        </w:rPr>
      </w:pPr>
      <w:bookmarkStart w:id="445" w:name="_Hlk180364379"/>
      <w:bookmarkStart w:id="446" w:name="_Toc189511029"/>
      <w:r w:rsidRPr="00F3027F">
        <w:rPr>
          <w:lang w:val="it-IT"/>
        </w:rPr>
        <w:t xml:space="preserve">The chopper </w:t>
      </w:r>
      <w:proofErr w:type="spellStart"/>
      <w:r w:rsidRPr="00F3027F">
        <w:rPr>
          <w:lang w:val="it-IT"/>
        </w:rPr>
        <w:t>experiment</w:t>
      </w:r>
      <w:bookmarkEnd w:id="446"/>
      <w:proofErr w:type="spellEnd"/>
      <w:r w:rsidRPr="00F3027F">
        <w:rPr>
          <w:lang w:val="it-IT"/>
        </w:rPr>
        <w:t xml:space="preserve"> </w:t>
      </w:r>
    </w:p>
    <w:p w14:paraId="0F6C1CCC" w14:textId="08158C0F" w:rsidR="00F3027F" w:rsidRPr="00F3027F" w:rsidRDefault="00F3027F" w:rsidP="00F3027F">
      <w:pPr>
        <w:pStyle w:val="Subsection"/>
        <w:numPr>
          <w:ilvl w:val="1"/>
          <w:numId w:val="3"/>
        </w:numPr>
        <w:ind w:left="578" w:hanging="578"/>
      </w:pPr>
      <w:bookmarkStart w:id="447" w:name="_Hlk180360252"/>
      <w:bookmarkStart w:id="448" w:name="_Toc189511030"/>
      <w:r w:rsidRPr="00F3027F">
        <w:t>The quality of the MIR raw data</w:t>
      </w:r>
      <w:bookmarkEnd w:id="448"/>
    </w:p>
    <w:p w14:paraId="397E9872" w14:textId="73C82D0E" w:rsidR="00F3027F" w:rsidRPr="003314E7" w:rsidRDefault="00F3027F" w:rsidP="003314E7">
      <w:pPr>
        <w:pStyle w:val="BodyTextfirstline"/>
        <w:spacing w:after="100" w:afterAutospacing="1"/>
        <w:rPr>
          <w:lang w:val="ru-RU"/>
        </w:rPr>
      </w:pPr>
      <w:r w:rsidRPr="00F3027F">
        <w:t xml:space="preserve">We referred to the operational data of the MIR system from the DIII-D tokamak. Taking DIII-D shot 157102 as an example, signal amplitude varies between 20 mV and 100 mV during the discharge while signal amplitude drops to around 9 mV to 20 mV without discharge, shown in Figure 7(a). The amplitude ratio before and after the discharge is approximately 10:1. Figure 8(b) shows the raw signals collected by EAST MIR system when the optical path was not well-aligned. It was observed that there was almost no change in the envelope before and after the discharge, which suggests that EAST MIR did not the match condition and most of the reflected signals did not </w:t>
      </w:r>
      <w:proofErr w:type="gramStart"/>
      <w:r w:rsidRPr="00F3027F">
        <w:t>collected</w:t>
      </w:r>
      <w:proofErr w:type="gramEnd"/>
      <w:r w:rsidRPr="00F3027F">
        <w:t xml:space="preserve"> by the receiving optics in this case</w:t>
      </w:r>
      <w:r w:rsidRPr="00F3027F">
        <w:rPr>
          <w:rFonts w:hint="eastAsia"/>
        </w:rPr>
        <w:t xml:space="preserve">. </w:t>
      </w:r>
      <w:r w:rsidRPr="00F3027F">
        <w:t xml:space="preserve">It is found that the evolution of raw data </w:t>
      </w:r>
      <w:proofErr w:type="gramStart"/>
      <w:r w:rsidRPr="00F3027F">
        <w:t>provide  direct</w:t>
      </w:r>
      <w:proofErr w:type="gramEnd"/>
      <w:r w:rsidRPr="00F3027F">
        <w:t xml:space="preserve"> clues to calibrate the optics and optimize the MIR </w:t>
      </w:r>
      <w:proofErr w:type="spellStart"/>
      <w:r w:rsidRPr="00F3027F">
        <w:t>performace</w:t>
      </w:r>
      <w:proofErr w:type="spellEnd"/>
      <w:r w:rsidRPr="00F3027F">
        <w:t xml:space="preserve">. It is also noticed that the background noise level of EAST MIR in this case is relatively high. Besides the noise from </w:t>
      </w:r>
      <w:r w:rsidRPr="00F3027F">
        <w:lastRenderedPageBreak/>
        <w:t xml:space="preserve">electronic system, the signals </w:t>
      </w:r>
      <w:proofErr w:type="gramStart"/>
      <w:r w:rsidRPr="00F3027F">
        <w:t>reflected back</w:t>
      </w:r>
      <w:proofErr w:type="gramEnd"/>
      <w:r w:rsidRPr="00F3027F">
        <w:t xml:space="preserve"> from any unintended surfaces in the optical path also contribute to the background noise, which we call as “space echo”. Unlike the desired MIR signal, the phase delays of space </w:t>
      </w:r>
      <w:proofErr w:type="spellStart"/>
      <w:r w:rsidRPr="00F3027F">
        <w:t>echos</w:t>
      </w:r>
      <w:proofErr w:type="spellEnd"/>
      <w:r w:rsidRPr="00F3027F">
        <w:t xml:space="preserve"> are fixed, they will not change during the discharge,</w:t>
      </w:r>
      <w:bookmarkEnd w:id="445"/>
      <w:bookmarkEnd w:id="447"/>
    </w:p>
    <w:p w14:paraId="48AB1FFC" w14:textId="77777777" w:rsidR="00F3027F" w:rsidRPr="00F3027F" w:rsidRDefault="00F3027F" w:rsidP="00EE0638">
      <w:pPr>
        <w:pStyle w:val="BodyTextfirstline"/>
        <w:jc w:val="center"/>
      </w:pPr>
      <w:r w:rsidRPr="00F3027F">
        <w:rPr>
          <w:noProof/>
        </w:rPr>
        <w:drawing>
          <wp:inline distT="0" distB="0" distL="0" distR="0" wp14:anchorId="190F763B" wp14:editId="4BC6F757">
            <wp:extent cx="4913836" cy="2630805"/>
            <wp:effectExtent l="0" t="0" r="1270" b="0"/>
            <wp:docPr id="585665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537"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13836" cy="2630805"/>
                    </a:xfrm>
                    <a:prstGeom prst="rect">
                      <a:avLst/>
                    </a:prstGeom>
                    <a:noFill/>
                    <a:ln>
                      <a:noFill/>
                    </a:ln>
                  </pic:spPr>
                </pic:pic>
              </a:graphicData>
            </a:graphic>
          </wp:inline>
        </w:drawing>
      </w:r>
    </w:p>
    <w:p w14:paraId="06023C85" w14:textId="0E4637B3" w:rsidR="00F3027F" w:rsidRPr="003314E7" w:rsidRDefault="00F3027F" w:rsidP="003314E7">
      <w:pPr>
        <w:pStyle w:val="FrameContents"/>
        <w:rPr>
          <w:bCs/>
        </w:rPr>
      </w:pPr>
      <w:bookmarkStart w:id="449" w:name="_Hlk180361828"/>
      <w:proofErr w:type="spellStart"/>
      <w:r w:rsidRPr="00F3027F">
        <w:rPr>
          <w:b/>
        </w:rPr>
        <w:t>Figure</w:t>
      </w:r>
      <w:proofErr w:type="spellEnd"/>
      <w:r w:rsidRPr="00F3027F">
        <w:rPr>
          <w:b/>
        </w:rPr>
        <w:t xml:space="preserve"> 7. </w:t>
      </w:r>
      <w:proofErr w:type="spellStart"/>
      <w:r w:rsidRPr="004135EA">
        <w:rPr>
          <w:bCs/>
        </w:rPr>
        <w:t>Comparison</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raw</w:t>
      </w:r>
      <w:proofErr w:type="spellEnd"/>
      <w:r w:rsidRPr="004135EA">
        <w:rPr>
          <w:bCs/>
        </w:rPr>
        <w:t xml:space="preserve"> </w:t>
      </w:r>
      <w:proofErr w:type="spellStart"/>
      <w:r w:rsidRPr="004135EA">
        <w:rPr>
          <w:bCs/>
        </w:rPr>
        <w:t>data</w:t>
      </w:r>
      <w:proofErr w:type="spellEnd"/>
      <w:r w:rsidRPr="004135EA">
        <w:rPr>
          <w:bCs/>
        </w:rPr>
        <w:t xml:space="preserve"> </w:t>
      </w:r>
      <w:proofErr w:type="spellStart"/>
      <w:r w:rsidRPr="004135EA">
        <w:rPr>
          <w:bCs/>
        </w:rPr>
        <w:t>between</w:t>
      </w:r>
      <w:proofErr w:type="spellEnd"/>
      <w:r w:rsidRPr="004135EA">
        <w:rPr>
          <w:bCs/>
        </w:rPr>
        <w:t xml:space="preserve"> DIII-D </w:t>
      </w:r>
      <w:proofErr w:type="spellStart"/>
      <w:r w:rsidRPr="004135EA">
        <w:rPr>
          <w:bCs/>
        </w:rPr>
        <w:t>and</w:t>
      </w:r>
      <w:proofErr w:type="spellEnd"/>
      <w:r w:rsidRPr="004135EA">
        <w:rPr>
          <w:bCs/>
        </w:rPr>
        <w:t xml:space="preserve"> EAST.</w:t>
      </w:r>
      <w:bookmarkEnd w:id="449"/>
    </w:p>
    <w:p w14:paraId="1ED86434" w14:textId="59ED9ED0" w:rsidR="00F3027F" w:rsidRPr="00F3027F" w:rsidRDefault="00F3027F" w:rsidP="00F3027F">
      <w:pPr>
        <w:pStyle w:val="Subsection"/>
        <w:numPr>
          <w:ilvl w:val="1"/>
          <w:numId w:val="3"/>
        </w:numPr>
        <w:ind w:left="578" w:hanging="578"/>
      </w:pPr>
      <w:bookmarkStart w:id="450" w:name="_Hlk180362812"/>
      <w:bookmarkStart w:id="451" w:name="_Toc189511031"/>
      <w:r w:rsidRPr="00F3027F">
        <w:t>The diagram of the chopper experiment.</w:t>
      </w:r>
      <w:bookmarkEnd w:id="451"/>
    </w:p>
    <w:p w14:paraId="6E88E6F8" w14:textId="77777777" w:rsidR="00F3027F" w:rsidRPr="00F3027F" w:rsidRDefault="00F3027F" w:rsidP="00F3027F">
      <w:pPr>
        <w:pStyle w:val="BodyTextfirstline"/>
      </w:pPr>
      <w:proofErr w:type="gramStart"/>
      <w:r w:rsidRPr="00F3027F">
        <w:t>In order to</w:t>
      </w:r>
      <w:proofErr w:type="gramEnd"/>
      <w:r w:rsidRPr="00F3027F">
        <w:t xml:space="preserve"> find out how the space echo will distort the MIR raw data, we set up a chopper experiment in lab. The chopper experiment is shown in Figure 8 and 9. The chopper plate made of high-density polyethylene (HDPE) is placed at the exit of the illumination source's emission horn. By rotating the chopper plate, periodic variations of the optical length are introduced, simulating the phase changes caused by density disturbances in the cutoff layer.</w:t>
      </w:r>
    </w:p>
    <w:bookmarkEnd w:id="450"/>
    <w:p w14:paraId="1511AE42" w14:textId="77777777" w:rsidR="00F3027F" w:rsidRPr="00F3027F" w:rsidRDefault="00F3027F" w:rsidP="003314E7">
      <w:pPr>
        <w:pStyle w:val="BodyTextfirstline"/>
        <w:spacing w:after="100" w:afterAutospacing="1"/>
        <w:ind w:firstLineChars="200" w:firstLine="440"/>
      </w:pPr>
      <w:r w:rsidRPr="00F3027F">
        <w:t>To introduce an additional fix phase difference at the receiving antenna and simulate the interference from space echo signals, a W-band waveguide power divider is added at the emission end of the illumination source</w:t>
      </w:r>
      <w:r w:rsidRPr="00F3027F">
        <w:rPr>
          <w:rFonts w:hint="eastAsia"/>
        </w:rPr>
        <w:t>.</w:t>
      </w:r>
      <w:r w:rsidRPr="00F3027F">
        <w:t xml:space="preserve"> The electromagnetic wave emitted from the upper waveguide horn pass through the chopper plate before entering the antenna, while the other electromagnetic wave from the lower waveguide horn is directly received by the antenna without modulation. By changing the height of the moveable platform, we can change the relative positions of the two horns to the antenna, thus the amplitude ratio of the desired MIR signal to the space echo can be varied. This allows us to verify and evaluate the effect of space </w:t>
      </w:r>
      <w:proofErr w:type="spellStart"/>
      <w:r w:rsidRPr="00F3027F">
        <w:t>echos</w:t>
      </w:r>
      <w:proofErr w:type="spellEnd"/>
      <w:r w:rsidRPr="00F3027F">
        <w:t xml:space="preserve"> on the extraction of the disturbance phase under different amplitude ratios. </w:t>
      </w:r>
    </w:p>
    <w:p w14:paraId="6256DEAF" w14:textId="77777777" w:rsidR="00F3027F" w:rsidRPr="00F3027F" w:rsidRDefault="00F3027F" w:rsidP="00F3027F">
      <w:pPr>
        <w:pStyle w:val="BodyTextfirstline"/>
      </w:pPr>
      <w:r w:rsidRPr="00F3027F">
        <w:rPr>
          <w:noProof/>
        </w:rPr>
        <w:lastRenderedPageBreak/>
        <w:drawing>
          <wp:inline distT="0" distB="0" distL="0" distR="0" wp14:anchorId="474A5299" wp14:editId="094F9BD7">
            <wp:extent cx="4243070" cy="3197225"/>
            <wp:effectExtent l="0" t="0" r="5080" b="3175"/>
            <wp:docPr id="1145648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3070" cy="3197225"/>
                    </a:xfrm>
                    <a:prstGeom prst="rect">
                      <a:avLst/>
                    </a:prstGeom>
                    <a:noFill/>
                  </pic:spPr>
                </pic:pic>
              </a:graphicData>
            </a:graphic>
          </wp:inline>
        </w:drawing>
      </w:r>
    </w:p>
    <w:p w14:paraId="4279A3CE" w14:textId="74B8A5C5" w:rsidR="00F3027F" w:rsidRPr="003314E7" w:rsidRDefault="00F3027F" w:rsidP="003314E7">
      <w:pPr>
        <w:pStyle w:val="FrameContents"/>
        <w:spacing w:after="100" w:afterAutospacing="1"/>
        <w:rPr>
          <w:bCs/>
        </w:rPr>
      </w:pPr>
      <w:proofErr w:type="spellStart"/>
      <w:r w:rsidRPr="00F3027F">
        <w:rPr>
          <w:rFonts w:hint="eastAsia"/>
          <w:b/>
        </w:rPr>
        <w:t>F</w:t>
      </w:r>
      <w:r w:rsidRPr="00F3027F">
        <w:rPr>
          <w:b/>
        </w:rPr>
        <w:t>igure</w:t>
      </w:r>
      <w:proofErr w:type="spellEnd"/>
      <w:r w:rsidRPr="00F3027F">
        <w:rPr>
          <w:b/>
        </w:rPr>
        <w:t xml:space="preserve"> 8. </w:t>
      </w:r>
      <w:proofErr w:type="spellStart"/>
      <w:r w:rsidRPr="004135EA">
        <w:rPr>
          <w:bCs/>
        </w:rPr>
        <w:t>Schematic</w:t>
      </w:r>
      <w:proofErr w:type="spellEnd"/>
      <w:r w:rsidRPr="004135EA">
        <w:rPr>
          <w:bCs/>
        </w:rPr>
        <w:t xml:space="preserve"> </w:t>
      </w:r>
      <w:proofErr w:type="spellStart"/>
      <w:r w:rsidRPr="004135EA">
        <w:rPr>
          <w:bCs/>
        </w:rPr>
        <w:t>diagram</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chopper</w:t>
      </w:r>
      <w:proofErr w:type="spellEnd"/>
      <w:r w:rsidRPr="004135EA">
        <w:rPr>
          <w:bCs/>
        </w:rPr>
        <w:t xml:space="preserve"> </w:t>
      </w:r>
      <w:proofErr w:type="spellStart"/>
      <w:r w:rsidRPr="004135EA">
        <w:rPr>
          <w:bCs/>
        </w:rPr>
        <w:t>experiment</w:t>
      </w:r>
      <w:proofErr w:type="spellEnd"/>
      <w:r w:rsidRPr="004135EA">
        <w:rPr>
          <w:bCs/>
        </w:rPr>
        <w:t xml:space="preserve"> </w:t>
      </w:r>
      <w:proofErr w:type="spellStart"/>
      <w:r w:rsidRPr="004135EA">
        <w:rPr>
          <w:bCs/>
        </w:rPr>
        <w:t>setup</w:t>
      </w:r>
      <w:proofErr w:type="spellEnd"/>
      <w:r w:rsidRPr="004135EA">
        <w:rPr>
          <w:rFonts w:hint="eastAsia"/>
          <w:bCs/>
        </w:rPr>
        <w:t>.</w:t>
      </w:r>
    </w:p>
    <w:p w14:paraId="4F8DED80" w14:textId="77777777" w:rsidR="00F3027F" w:rsidRPr="00F3027F" w:rsidRDefault="00F3027F" w:rsidP="00F3027F">
      <w:pPr>
        <w:pStyle w:val="BodyTextfirstline"/>
      </w:pPr>
      <w:r w:rsidRPr="00F3027F">
        <w:rPr>
          <w:noProof/>
        </w:rPr>
        <w:drawing>
          <wp:inline distT="0" distB="0" distL="0" distR="0" wp14:anchorId="4E1A4765" wp14:editId="6131C1AF">
            <wp:extent cx="5194300" cy="2457450"/>
            <wp:effectExtent l="0" t="0" r="6350" b="0"/>
            <wp:docPr id="298195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2457450"/>
                    </a:xfrm>
                    <a:prstGeom prst="rect">
                      <a:avLst/>
                    </a:prstGeom>
                    <a:noFill/>
                    <a:ln>
                      <a:noFill/>
                    </a:ln>
                  </pic:spPr>
                </pic:pic>
              </a:graphicData>
            </a:graphic>
          </wp:inline>
        </w:drawing>
      </w:r>
    </w:p>
    <w:p w14:paraId="4B5175E0" w14:textId="1FDF720A" w:rsidR="00F3027F" w:rsidRPr="003314E7" w:rsidRDefault="00F3027F" w:rsidP="003314E7">
      <w:pPr>
        <w:pStyle w:val="FrameContents"/>
        <w:rPr>
          <w:bCs/>
        </w:rPr>
      </w:pPr>
      <w:bookmarkStart w:id="452" w:name="_Hlk180363869"/>
      <w:proofErr w:type="spellStart"/>
      <w:r w:rsidRPr="00F3027F">
        <w:rPr>
          <w:b/>
        </w:rPr>
        <w:t>Figure</w:t>
      </w:r>
      <w:proofErr w:type="spellEnd"/>
      <w:r w:rsidRPr="00F3027F">
        <w:rPr>
          <w:b/>
        </w:rPr>
        <w:t xml:space="preserve"> 9.</w:t>
      </w:r>
      <w:r w:rsidRPr="004135EA">
        <w:rPr>
          <w:bCs/>
        </w:rPr>
        <w:t xml:space="preserve"> (a) </w:t>
      </w:r>
      <w:proofErr w:type="spellStart"/>
      <w:r w:rsidRPr="004135EA">
        <w:rPr>
          <w:bCs/>
        </w:rPr>
        <w:t>table</w:t>
      </w:r>
      <w:proofErr w:type="spellEnd"/>
      <w:r w:rsidRPr="004135EA">
        <w:rPr>
          <w:bCs/>
        </w:rPr>
        <w:t xml:space="preserve"> </w:t>
      </w:r>
      <w:proofErr w:type="spellStart"/>
      <w:r w:rsidRPr="004135EA">
        <w:rPr>
          <w:bCs/>
        </w:rPr>
        <w:t>layout</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chopper</w:t>
      </w:r>
      <w:proofErr w:type="spellEnd"/>
      <w:r w:rsidRPr="004135EA">
        <w:rPr>
          <w:bCs/>
        </w:rPr>
        <w:t xml:space="preserve"> </w:t>
      </w:r>
      <w:proofErr w:type="spellStart"/>
      <w:r w:rsidRPr="004135EA">
        <w:rPr>
          <w:bCs/>
        </w:rPr>
        <w:t>experiment</w:t>
      </w:r>
      <w:proofErr w:type="spellEnd"/>
      <w:r w:rsidRPr="004135EA">
        <w:rPr>
          <w:bCs/>
        </w:rPr>
        <w:t xml:space="preserve"> </w:t>
      </w:r>
      <w:proofErr w:type="spellStart"/>
      <w:r w:rsidRPr="004135EA">
        <w:rPr>
          <w:bCs/>
        </w:rPr>
        <w:t>setup</w:t>
      </w:r>
      <w:proofErr w:type="spellEnd"/>
      <w:r w:rsidRPr="004135EA">
        <w:rPr>
          <w:bCs/>
        </w:rPr>
        <w:t xml:space="preserve">; (b) </w:t>
      </w:r>
      <w:proofErr w:type="spellStart"/>
      <w:r w:rsidRPr="004135EA">
        <w:rPr>
          <w:bCs/>
        </w:rPr>
        <w:t>the</w:t>
      </w:r>
      <w:proofErr w:type="spellEnd"/>
      <w:r w:rsidRPr="004135EA">
        <w:rPr>
          <w:bCs/>
        </w:rPr>
        <w:t xml:space="preserve"> </w:t>
      </w:r>
      <w:proofErr w:type="spellStart"/>
      <w:r w:rsidRPr="004135EA">
        <w:rPr>
          <w:bCs/>
        </w:rPr>
        <w:t>waveguide</w:t>
      </w:r>
      <w:proofErr w:type="spellEnd"/>
      <w:r w:rsidRPr="004135EA">
        <w:rPr>
          <w:bCs/>
        </w:rPr>
        <w:t xml:space="preserve"> </w:t>
      </w:r>
      <w:proofErr w:type="spellStart"/>
      <w:r w:rsidRPr="004135EA">
        <w:rPr>
          <w:bCs/>
        </w:rPr>
        <w:t>power</w:t>
      </w:r>
      <w:proofErr w:type="spellEnd"/>
      <w:r w:rsidRPr="004135EA">
        <w:rPr>
          <w:bCs/>
        </w:rPr>
        <w:t xml:space="preserve"> </w:t>
      </w:r>
      <w:proofErr w:type="spellStart"/>
      <w:r w:rsidRPr="004135EA">
        <w:rPr>
          <w:bCs/>
        </w:rPr>
        <w:t>divider</w:t>
      </w:r>
      <w:proofErr w:type="spellEnd"/>
      <w:r w:rsidRPr="004135EA">
        <w:rPr>
          <w:bCs/>
        </w:rPr>
        <w:t xml:space="preserve"> </w:t>
      </w:r>
      <w:proofErr w:type="spellStart"/>
      <w:r w:rsidRPr="004135EA">
        <w:rPr>
          <w:bCs/>
        </w:rPr>
        <w:t>used</w:t>
      </w:r>
      <w:proofErr w:type="spellEnd"/>
      <w:r w:rsidRPr="004135EA">
        <w:rPr>
          <w:bCs/>
        </w:rPr>
        <w:t xml:space="preserve"> </w:t>
      </w:r>
      <w:proofErr w:type="spellStart"/>
      <w:r w:rsidRPr="004135EA">
        <w:rPr>
          <w:bCs/>
        </w:rPr>
        <w:t>to</w:t>
      </w:r>
      <w:proofErr w:type="spellEnd"/>
      <w:r w:rsidRPr="004135EA">
        <w:rPr>
          <w:bCs/>
        </w:rPr>
        <w:t xml:space="preserve"> </w:t>
      </w:r>
      <w:proofErr w:type="spellStart"/>
      <w:r w:rsidRPr="004135EA">
        <w:rPr>
          <w:bCs/>
        </w:rPr>
        <w:t>introduce</w:t>
      </w:r>
      <w:proofErr w:type="spellEnd"/>
      <w:r w:rsidRPr="004135EA">
        <w:rPr>
          <w:bCs/>
        </w:rPr>
        <w:t xml:space="preserve"> </w:t>
      </w:r>
      <w:proofErr w:type="spellStart"/>
      <w:r w:rsidRPr="004135EA">
        <w:rPr>
          <w:bCs/>
        </w:rPr>
        <w:t>space</w:t>
      </w:r>
      <w:proofErr w:type="spellEnd"/>
      <w:r w:rsidRPr="004135EA">
        <w:rPr>
          <w:bCs/>
        </w:rPr>
        <w:t xml:space="preserve"> </w:t>
      </w:r>
      <w:proofErr w:type="spellStart"/>
      <w:r w:rsidRPr="004135EA">
        <w:rPr>
          <w:bCs/>
        </w:rPr>
        <w:t>echo</w:t>
      </w:r>
      <w:proofErr w:type="spellEnd"/>
      <w:r w:rsidRPr="004135EA">
        <w:rPr>
          <w:bCs/>
        </w:rPr>
        <w:t xml:space="preserve"> </w:t>
      </w:r>
      <w:proofErr w:type="spellStart"/>
      <w:r w:rsidRPr="004135EA">
        <w:rPr>
          <w:bCs/>
        </w:rPr>
        <w:t>effect</w:t>
      </w:r>
      <w:proofErr w:type="spellEnd"/>
      <w:r w:rsidRPr="004135EA">
        <w:rPr>
          <w:bCs/>
        </w:rPr>
        <w:t>.</w:t>
      </w:r>
      <w:bookmarkEnd w:id="452"/>
    </w:p>
    <w:p w14:paraId="0F23FC1A" w14:textId="32DCBC64" w:rsidR="00F3027F" w:rsidRPr="00F3027F" w:rsidRDefault="00F3027F" w:rsidP="00F3027F">
      <w:pPr>
        <w:pStyle w:val="Subsection"/>
        <w:numPr>
          <w:ilvl w:val="1"/>
          <w:numId w:val="3"/>
        </w:numPr>
        <w:ind w:left="578" w:hanging="578"/>
      </w:pPr>
      <w:bookmarkStart w:id="453" w:name="_Toc189511032"/>
      <w:r w:rsidRPr="00F3027F">
        <w:t>Results of the chopper experiment.</w:t>
      </w:r>
      <w:bookmarkEnd w:id="453"/>
    </w:p>
    <w:p w14:paraId="728B303C" w14:textId="77777777" w:rsidR="00F3027F" w:rsidRPr="00F3027F" w:rsidRDefault="00F3027F" w:rsidP="00F3027F">
      <w:pPr>
        <w:pStyle w:val="BodyTextfirstline"/>
      </w:pPr>
      <w:r w:rsidRPr="00F3027F">
        <w:t xml:space="preserve">First, we adjust the mobile support platform so that the geometric </w:t>
      </w:r>
      <w:proofErr w:type="spellStart"/>
      <w:r w:rsidRPr="00F3027F">
        <w:t>center</w:t>
      </w:r>
      <w:proofErr w:type="spellEnd"/>
      <w:r w:rsidRPr="00F3027F">
        <w:t xml:space="preserve"> of the upper waveguide port aligns with the geometric </w:t>
      </w:r>
      <w:proofErr w:type="spellStart"/>
      <w:r w:rsidRPr="00F3027F">
        <w:t>center</w:t>
      </w:r>
      <w:proofErr w:type="spellEnd"/>
      <w:r w:rsidRPr="00F3027F">
        <w:t xml:space="preserve"> of the Mini Lens of the antenna while shielding the lower waveguide port. This setup corresponds to an ideal scenario without spatial echoes. In this configuration, the 79.5 GHz electromagnetic wave output from the illumination source is incident on the second antenna after passing through the chopper. The antenna's local oscillator (LO) source outputs 80.19 GHz, and the mixed signal at the second antenna, at 1.29 GHz, enters the backend electronics system. The module's local oscillator provides a 1430.12 MHz LO signal. </w:t>
      </w:r>
      <w:proofErr w:type="gramStart"/>
      <w:r w:rsidRPr="00F3027F">
        <w:t>At this time</w:t>
      </w:r>
      <w:proofErr w:type="gramEnd"/>
      <w:r w:rsidRPr="00F3027F">
        <w:t xml:space="preserve">, the acquisition card only collects the 120 kHz carrier signal that has passed through the </w:t>
      </w:r>
      <w:r w:rsidRPr="00F3027F">
        <w:lastRenderedPageBreak/>
        <w:t xml:space="preserve">chopper at the upper waveguide port. After performing FFT processing and taking the logarithm, the frequency amplitude of the 120 kHz carrier signal is 75.84 </w:t>
      </w:r>
      <w:proofErr w:type="spellStart"/>
      <w:r w:rsidRPr="00F3027F">
        <w:t>dB.</w:t>
      </w:r>
      <w:proofErr w:type="spellEnd"/>
    </w:p>
    <w:p w14:paraId="60C64FE0" w14:textId="77777777" w:rsidR="00F3027F" w:rsidRPr="00F3027F" w:rsidRDefault="00F3027F" w:rsidP="004135EA">
      <w:pPr>
        <w:pStyle w:val="BodyTextfirstline"/>
        <w:ind w:firstLineChars="200" w:firstLine="440"/>
      </w:pPr>
      <w:r w:rsidRPr="00F3027F">
        <w:t>With the above setup maintained, the upper waveguide port is shielded, and the signal from the lower waveguide port is collected, resulting in a frequency amplitude of 71.30 dB for the 120 kHz carrier signal. The purpose of sequentially shielding the upper and lower waveguide ports is to obtain the amplitude ratio of the target signal to the spatial echo. The amplitude difference between the target signal and the spatial echo signal is 4.54 dB, indicating that the intensity of the target signal is approximately 2.84 times that of the spatial echo signal.</w:t>
      </w:r>
    </w:p>
    <w:p w14:paraId="32F33BBD" w14:textId="797011A2" w:rsidR="00F3027F" w:rsidRPr="00F3027F" w:rsidRDefault="00F3027F" w:rsidP="003314E7">
      <w:pPr>
        <w:pStyle w:val="BodyTextfirstline"/>
        <w:spacing w:after="100" w:afterAutospacing="1"/>
        <w:ind w:firstLineChars="200" w:firstLine="440"/>
      </w:pPr>
      <w:r w:rsidRPr="00F3027F">
        <w:t>Remove the shielding from the upper and lower waveguide ports, both signals are received simultaneously by the antenna. The time sequence diagram of the disturbance phase extracted using the HHT method is shown in Figure 10(a). When the intensity of the target signal is approximately 2.84 times that of the space echo signal, the disturbance phase can be successfully extracted.</w:t>
      </w:r>
    </w:p>
    <w:p w14:paraId="384782B3" w14:textId="77777777" w:rsidR="00F3027F" w:rsidRPr="00F3027F" w:rsidRDefault="00F3027F" w:rsidP="00F3027F">
      <w:pPr>
        <w:pStyle w:val="BodyTextfirstline"/>
      </w:pPr>
      <w:r w:rsidRPr="00CD5756">
        <w:rPr>
          <w:noProof/>
        </w:rPr>
        <w:drawing>
          <wp:inline distT="0" distB="0" distL="0" distR="0" wp14:anchorId="4CE0482A" wp14:editId="533D5B2F">
            <wp:extent cx="5274310" cy="1979930"/>
            <wp:effectExtent l="0" t="0" r="2540" b="1270"/>
            <wp:docPr id="1462003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2A6DD9FB" w14:textId="77777777" w:rsidR="00F3027F" w:rsidRPr="00F3027F" w:rsidRDefault="00F3027F" w:rsidP="00F3027F">
      <w:pPr>
        <w:pStyle w:val="FrameContents"/>
        <w:rPr>
          <w:b/>
        </w:rPr>
      </w:pPr>
      <w:bookmarkStart w:id="454" w:name="_Hlk180364053"/>
      <w:proofErr w:type="spellStart"/>
      <w:r w:rsidRPr="00F3027F">
        <w:rPr>
          <w:b/>
        </w:rPr>
        <w:t>Figure</w:t>
      </w:r>
      <w:proofErr w:type="spellEnd"/>
      <w:r w:rsidRPr="00F3027F">
        <w:rPr>
          <w:b/>
        </w:rPr>
        <w:t xml:space="preserve"> 10. </w:t>
      </w:r>
      <w:r w:rsidRPr="004135EA">
        <w:rPr>
          <w:bCs/>
        </w:rPr>
        <w:t xml:space="preserve">(a) The </w:t>
      </w:r>
      <w:proofErr w:type="spellStart"/>
      <w:r w:rsidRPr="004135EA">
        <w:rPr>
          <w:bCs/>
        </w:rPr>
        <w:t>time</w:t>
      </w:r>
      <w:proofErr w:type="spellEnd"/>
      <w:r w:rsidRPr="004135EA">
        <w:rPr>
          <w:bCs/>
        </w:rPr>
        <w:t xml:space="preserve"> </w:t>
      </w:r>
      <w:proofErr w:type="spellStart"/>
      <w:r w:rsidRPr="004135EA">
        <w:rPr>
          <w:bCs/>
        </w:rPr>
        <w:t>sequence</w:t>
      </w:r>
      <w:proofErr w:type="spellEnd"/>
      <w:r w:rsidRPr="004135EA">
        <w:rPr>
          <w:bCs/>
        </w:rPr>
        <w:t xml:space="preserve"> </w:t>
      </w:r>
      <w:proofErr w:type="spellStart"/>
      <w:r w:rsidRPr="004135EA">
        <w:rPr>
          <w:bCs/>
        </w:rPr>
        <w:t>diagram</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disturbance</w:t>
      </w:r>
      <w:proofErr w:type="spellEnd"/>
      <w:r w:rsidRPr="004135EA">
        <w:rPr>
          <w:bCs/>
        </w:rPr>
        <w:t xml:space="preserve"> </w:t>
      </w:r>
      <w:proofErr w:type="spellStart"/>
      <w:r w:rsidRPr="004135EA">
        <w:rPr>
          <w:bCs/>
        </w:rPr>
        <w:t>phase</w:t>
      </w:r>
      <w:proofErr w:type="spellEnd"/>
      <w:r w:rsidRPr="004135EA">
        <w:rPr>
          <w:bCs/>
        </w:rPr>
        <w:t xml:space="preserve"> </w:t>
      </w:r>
      <w:proofErr w:type="spellStart"/>
      <w:r w:rsidRPr="004135EA">
        <w:rPr>
          <w:bCs/>
        </w:rPr>
        <w:t>when</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signal-to-noise</w:t>
      </w:r>
      <w:proofErr w:type="spellEnd"/>
      <w:r w:rsidRPr="004135EA">
        <w:rPr>
          <w:bCs/>
        </w:rPr>
        <w:t xml:space="preserve"> </w:t>
      </w:r>
      <w:proofErr w:type="spellStart"/>
      <w:r w:rsidRPr="004135EA">
        <w:rPr>
          <w:bCs/>
        </w:rPr>
        <w:t>ratio</w:t>
      </w:r>
      <w:proofErr w:type="spellEnd"/>
      <w:r w:rsidRPr="004135EA">
        <w:rPr>
          <w:bCs/>
        </w:rPr>
        <w:t xml:space="preserve"> </w:t>
      </w:r>
      <w:proofErr w:type="spellStart"/>
      <w:r w:rsidRPr="004135EA">
        <w:rPr>
          <w:bCs/>
        </w:rPr>
        <w:t>is</w:t>
      </w:r>
      <w:proofErr w:type="spellEnd"/>
      <w:r w:rsidRPr="004135EA">
        <w:rPr>
          <w:bCs/>
        </w:rPr>
        <w:t xml:space="preserve"> 2.84 </w:t>
      </w:r>
      <w:proofErr w:type="spellStart"/>
      <w:r w:rsidRPr="004135EA">
        <w:rPr>
          <w:bCs/>
        </w:rPr>
        <w:t>with</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introduction</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bCs/>
        </w:rPr>
        <w:t>spatial</w:t>
      </w:r>
      <w:proofErr w:type="spellEnd"/>
      <w:r w:rsidRPr="004135EA">
        <w:rPr>
          <w:bCs/>
        </w:rPr>
        <w:t xml:space="preserve"> </w:t>
      </w:r>
      <w:proofErr w:type="spellStart"/>
      <w:r w:rsidRPr="004135EA">
        <w:rPr>
          <w:bCs/>
        </w:rPr>
        <w:t>echoes</w:t>
      </w:r>
      <w:proofErr w:type="spellEnd"/>
      <w:r w:rsidRPr="004135EA">
        <w:rPr>
          <w:bCs/>
        </w:rPr>
        <w:t xml:space="preserve">; (b) &amp; (c) The </w:t>
      </w:r>
      <w:proofErr w:type="spellStart"/>
      <w:r w:rsidRPr="004135EA">
        <w:rPr>
          <w:bCs/>
        </w:rPr>
        <w:t>signal-to-noise</w:t>
      </w:r>
      <w:proofErr w:type="spellEnd"/>
      <w:r w:rsidRPr="004135EA">
        <w:rPr>
          <w:bCs/>
        </w:rPr>
        <w:t xml:space="preserve"> </w:t>
      </w:r>
      <w:proofErr w:type="spellStart"/>
      <w:r w:rsidRPr="004135EA">
        <w:rPr>
          <w:bCs/>
        </w:rPr>
        <w:t>ratios</w:t>
      </w:r>
      <w:proofErr w:type="spellEnd"/>
      <w:r w:rsidRPr="004135EA">
        <w:rPr>
          <w:bCs/>
        </w:rPr>
        <w:t xml:space="preserve"> </w:t>
      </w:r>
      <w:proofErr w:type="spellStart"/>
      <w:r w:rsidRPr="004135EA">
        <w:rPr>
          <w:bCs/>
        </w:rPr>
        <w:t>are</w:t>
      </w:r>
      <w:proofErr w:type="spellEnd"/>
      <w:r w:rsidRPr="004135EA">
        <w:rPr>
          <w:bCs/>
        </w:rPr>
        <w:t xml:space="preserve"> 1.97 </w:t>
      </w:r>
      <w:proofErr w:type="spellStart"/>
      <w:r w:rsidRPr="004135EA">
        <w:rPr>
          <w:bCs/>
        </w:rPr>
        <w:t>and</w:t>
      </w:r>
      <w:proofErr w:type="spellEnd"/>
      <w:r w:rsidRPr="004135EA">
        <w:rPr>
          <w:bCs/>
        </w:rPr>
        <w:t xml:space="preserve"> 1.46 </w:t>
      </w:r>
      <w:proofErr w:type="spellStart"/>
      <w:r w:rsidRPr="004135EA">
        <w:rPr>
          <w:bCs/>
        </w:rPr>
        <w:t>respectively</w:t>
      </w:r>
      <w:proofErr w:type="spellEnd"/>
      <w:r w:rsidRPr="004135EA">
        <w:rPr>
          <w:bCs/>
        </w:rPr>
        <w:t>.</w:t>
      </w:r>
    </w:p>
    <w:bookmarkEnd w:id="454"/>
    <w:p w14:paraId="53503A90" w14:textId="7BFC9AEA" w:rsidR="00F3027F" w:rsidRPr="00F3027F" w:rsidRDefault="00F3027F" w:rsidP="003314E7">
      <w:pPr>
        <w:pStyle w:val="BodyTextfirstline"/>
        <w:spacing w:before="100" w:beforeAutospacing="1"/>
        <w:ind w:firstLineChars="200" w:firstLine="440"/>
      </w:pPr>
      <w:r w:rsidRPr="00F3027F">
        <w:t xml:space="preserve">While maintain the current frequency settings and adjust the support platform by moving the platform up by 3 cm, the amplitude difference between the target signal and the space echo signal is 2.94 dB, corresponding to a signal-to-noise ratio 1.97. The extracted time sequence diagram of the disturbance phase is shown in Figure 10 (b), indicating relatively poor periodicity in the sequence. Continuing to raise the platform by 3 cm, the intensity of the target signal is approximately 1.46 times that of the spatial echo, and the extracted time sequence of the disturbance phase is shown in Figure 10 (c). It is clearly shown that the periodic phase </w:t>
      </w:r>
      <w:proofErr w:type="gramStart"/>
      <w:r w:rsidRPr="00F3027F">
        <w:t>modulation  is</w:t>
      </w:r>
      <w:proofErr w:type="gramEnd"/>
      <w:r w:rsidRPr="00F3027F">
        <w:t xml:space="preserve"> difficult to restore.</w:t>
      </w:r>
    </w:p>
    <w:p w14:paraId="00644B11" w14:textId="5D2FA090" w:rsidR="00F3027F" w:rsidRPr="003314E7" w:rsidRDefault="00F3027F" w:rsidP="003314E7">
      <w:pPr>
        <w:pStyle w:val="BodyTextfirstline"/>
        <w:ind w:firstLineChars="200" w:firstLine="440"/>
        <w:rPr>
          <w:lang w:val="ru-RU"/>
        </w:rPr>
      </w:pPr>
      <w:r w:rsidRPr="00F3027F">
        <w:t xml:space="preserve">The chopper experiment results show that when the ratio of the effective signal amplitude reflected from the plasma to the amplitude of the space echo is less than 1.97, the HHT-based data processing method can no longer correctly extract phase disturbances. The chopper experiment confirms from an experimental perspective that it is essential to maximize the intensity of the effective signal reflected from the cutoff layer while minimizing space </w:t>
      </w:r>
      <w:proofErr w:type="spellStart"/>
      <w:r w:rsidRPr="00F3027F">
        <w:t>echos</w:t>
      </w:r>
      <w:proofErr w:type="spellEnd"/>
      <w:r w:rsidRPr="00F3027F">
        <w:t xml:space="preserve">, </w:t>
      </w:r>
      <w:proofErr w:type="gramStart"/>
      <w:r w:rsidRPr="00F3027F">
        <w:t>in order to</w:t>
      </w:r>
      <w:proofErr w:type="gramEnd"/>
      <w:r w:rsidRPr="00F3027F">
        <w:t xml:space="preserve"> obtain high-quality MIR diagnostic data and successfully extract phase disturbances.</w:t>
      </w:r>
    </w:p>
    <w:p w14:paraId="22A0687A" w14:textId="6437450B" w:rsidR="00F3027F" w:rsidRPr="00F3027F" w:rsidRDefault="00F3027F" w:rsidP="00F3027F">
      <w:pPr>
        <w:pStyle w:val="section"/>
        <w:numPr>
          <w:ilvl w:val="0"/>
          <w:numId w:val="3"/>
        </w:numPr>
        <w:rPr>
          <w:lang w:val="it-IT"/>
        </w:rPr>
      </w:pPr>
      <w:bookmarkStart w:id="455" w:name="_Toc189511033"/>
      <w:r w:rsidRPr="00F3027F">
        <w:rPr>
          <w:lang w:val="it-IT"/>
        </w:rPr>
        <w:lastRenderedPageBreak/>
        <w:t xml:space="preserve">Preliminary </w:t>
      </w:r>
      <w:proofErr w:type="spellStart"/>
      <w:r w:rsidRPr="00F3027F">
        <w:rPr>
          <w:lang w:val="it-IT"/>
        </w:rPr>
        <w:t>experimental</w:t>
      </w:r>
      <w:proofErr w:type="spellEnd"/>
      <w:r w:rsidRPr="00F3027F">
        <w:rPr>
          <w:lang w:val="it-IT"/>
        </w:rPr>
        <w:t xml:space="preserve"> </w:t>
      </w:r>
      <w:proofErr w:type="spellStart"/>
      <w:r w:rsidRPr="00F3027F">
        <w:rPr>
          <w:lang w:val="it-IT"/>
        </w:rPr>
        <w:t>results</w:t>
      </w:r>
      <w:proofErr w:type="spellEnd"/>
      <w:r w:rsidRPr="00F3027F">
        <w:rPr>
          <w:lang w:val="it-IT"/>
        </w:rPr>
        <w:t xml:space="preserve"> of the MIR system on EAST.</w:t>
      </w:r>
      <w:bookmarkEnd w:id="455"/>
    </w:p>
    <w:p w14:paraId="7ED4C49E" w14:textId="5DD879EC" w:rsidR="00F3027F" w:rsidRPr="00F3027F" w:rsidRDefault="00F3027F" w:rsidP="003314E7">
      <w:pPr>
        <w:pStyle w:val="BodyTextfirstline"/>
        <w:spacing w:after="100" w:afterAutospacing="1"/>
      </w:pPr>
      <w:r w:rsidRPr="00F3027F">
        <w:t xml:space="preserve">In the first stage of MIR commissioning and operation on EAST, the system has realized the basic one-dimensional (in </w:t>
      </w:r>
      <w:r w:rsidRPr="00A1339B">
        <w:t>p</w:t>
      </w:r>
      <w:r w:rsidR="00A1339B" w:rsidRPr="00A1339B">
        <w:rPr>
          <w:rFonts w:eastAsia="SimSun"/>
          <w:lang w:eastAsia="zh-CN"/>
        </w:rPr>
        <w:t>o</w:t>
      </w:r>
      <w:r w:rsidRPr="00A1339B">
        <w:t>loidal</w:t>
      </w:r>
      <w:r w:rsidRPr="00F3027F">
        <w:t xml:space="preserve"> direction) diagnostic capability.</w:t>
      </w:r>
      <w:r w:rsidRPr="00F3027F">
        <w:rPr>
          <w:rFonts w:hint="eastAsia"/>
        </w:rPr>
        <w:t xml:space="preserve"> </w:t>
      </w:r>
      <w:r w:rsidRPr="00F3027F">
        <w:t xml:space="preserve">The MIR system's illumination source emits detection wave with single frequency at 70 GHz, while the antenna's local oscillator (LO) source outputs a 74 GHz LO signal. The module's local oscillator source provides a secondary mixing LO of 4140.05 </w:t>
      </w:r>
      <w:proofErr w:type="spellStart"/>
      <w:r w:rsidRPr="00F3027F">
        <w:t>MHz.</w:t>
      </w:r>
      <w:proofErr w:type="spellEnd"/>
      <w:r w:rsidRPr="00F3027F">
        <w:t xml:space="preserve"> In EAST shot 141699, coherent modes with frequencies between 60 kHz ~ 70 kHz are observed in channels 3-5 of the MIR antenna array</w:t>
      </w:r>
      <w:r w:rsidRPr="00F3027F">
        <w:rPr>
          <w:rFonts w:hint="eastAsia"/>
        </w:rPr>
        <w:t>,</w:t>
      </w:r>
      <w:r w:rsidRPr="00F3027F">
        <w:t xml:space="preserve"> as shown in figure 11.</w:t>
      </w:r>
    </w:p>
    <w:p w14:paraId="4387E7BF" w14:textId="77777777" w:rsidR="00F3027F" w:rsidRPr="00F3027F" w:rsidRDefault="00F3027F" w:rsidP="00F3027F">
      <w:pPr>
        <w:pStyle w:val="FrameContents"/>
        <w:rPr>
          <w:b/>
        </w:rPr>
      </w:pPr>
      <w:proofErr w:type="spellStart"/>
      <w:r w:rsidRPr="00F3027F">
        <w:rPr>
          <w:b/>
        </w:rPr>
        <w:t>Figure</w:t>
      </w:r>
      <w:proofErr w:type="spellEnd"/>
      <w:r w:rsidRPr="00F3027F">
        <w:rPr>
          <w:b/>
        </w:rPr>
        <w:t xml:space="preserve"> 11. </w:t>
      </w:r>
      <w:proofErr w:type="spellStart"/>
      <w:r w:rsidRPr="004135EA">
        <w:rPr>
          <w:bCs/>
        </w:rPr>
        <w:t>Phase</w:t>
      </w:r>
      <w:proofErr w:type="spellEnd"/>
      <w:r w:rsidRPr="004135EA">
        <w:rPr>
          <w:bCs/>
        </w:rPr>
        <w:t xml:space="preserve"> </w:t>
      </w:r>
      <w:proofErr w:type="spellStart"/>
      <w:r w:rsidRPr="004135EA">
        <w:rPr>
          <w:bCs/>
        </w:rPr>
        <w:t>spectrum</w:t>
      </w:r>
      <w:proofErr w:type="spellEnd"/>
      <w:r w:rsidRPr="004135EA">
        <w:rPr>
          <w:bCs/>
        </w:rPr>
        <w:t xml:space="preserve"> </w:t>
      </w:r>
      <w:proofErr w:type="spellStart"/>
      <w:r w:rsidRPr="004135EA">
        <w:rPr>
          <w:bCs/>
        </w:rPr>
        <w:t>diagram</w:t>
      </w:r>
      <w:proofErr w:type="spellEnd"/>
      <w:r w:rsidRPr="004135EA">
        <w:rPr>
          <w:bCs/>
        </w:rPr>
        <w:t xml:space="preserve"> </w:t>
      </w:r>
      <w:proofErr w:type="spellStart"/>
      <w:r w:rsidRPr="004135EA">
        <w:rPr>
          <w:bCs/>
        </w:rPr>
        <w:t>of</w:t>
      </w:r>
      <w:proofErr w:type="spellEnd"/>
      <w:r w:rsidRPr="004135EA">
        <w:rPr>
          <w:bCs/>
        </w:rPr>
        <w:t xml:space="preserve"> </w:t>
      </w:r>
      <w:proofErr w:type="spellStart"/>
      <w:r w:rsidRPr="004135EA">
        <w:rPr>
          <w:rFonts w:hint="eastAsia"/>
          <w:bCs/>
        </w:rPr>
        <w:t>polodial</w:t>
      </w:r>
      <w:proofErr w:type="spellEnd"/>
      <w:r w:rsidRPr="004135EA">
        <w:rPr>
          <w:bCs/>
        </w:rPr>
        <w:t xml:space="preserve"> </w:t>
      </w:r>
      <w:proofErr w:type="spellStart"/>
      <w:r w:rsidRPr="004135EA">
        <w:rPr>
          <w:bCs/>
        </w:rPr>
        <w:t>channel</w:t>
      </w:r>
      <w:proofErr w:type="spellEnd"/>
      <w:r w:rsidRPr="004135EA">
        <w:rPr>
          <w:bCs/>
        </w:rPr>
        <w:t xml:space="preserve">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 xml:space="preserve">5 </w:t>
      </w:r>
      <w:proofErr w:type="spellStart"/>
      <w:r w:rsidRPr="004135EA">
        <w:rPr>
          <w:bCs/>
        </w:rPr>
        <w:t>in</w:t>
      </w:r>
      <w:proofErr w:type="spellEnd"/>
      <w:r w:rsidRPr="004135EA">
        <w:rPr>
          <w:bCs/>
        </w:rPr>
        <w:t xml:space="preserve"> EAST SHOT #141699</w:t>
      </w:r>
      <w:r w:rsidRPr="004135EA">
        <w:rPr>
          <w:rFonts w:hint="eastAsia"/>
          <w:bCs/>
          <w:noProof/>
        </w:rPr>
        <w:drawing>
          <wp:anchor distT="0" distB="0" distL="114300" distR="114300" simplePos="0" relativeHeight="251676672" behindDoc="0" locked="0" layoutInCell="1" allowOverlap="1" wp14:anchorId="73DFF170" wp14:editId="713E4DF2">
            <wp:simplePos x="0" y="0"/>
            <wp:positionH relativeFrom="column">
              <wp:align>center</wp:align>
            </wp:positionH>
            <wp:positionV relativeFrom="paragraph">
              <wp:posOffset>20955</wp:posOffset>
            </wp:positionV>
            <wp:extent cx="5028565" cy="4114165"/>
            <wp:effectExtent l="0" t="0" r="635" b="635"/>
            <wp:wrapSquare wrapText="bothSides"/>
            <wp:docPr id="18887888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565" cy="4114165"/>
                    </a:xfrm>
                    <a:prstGeom prst="rect">
                      <a:avLst/>
                    </a:prstGeom>
                    <a:noFill/>
                  </pic:spPr>
                </pic:pic>
              </a:graphicData>
            </a:graphic>
            <wp14:sizeRelH relativeFrom="page">
              <wp14:pctWidth>0</wp14:pctWidth>
            </wp14:sizeRelH>
            <wp14:sizeRelV relativeFrom="page">
              <wp14:pctHeight>0</wp14:pctHeight>
            </wp14:sizeRelV>
          </wp:anchor>
        </w:drawing>
      </w:r>
      <w:r w:rsidRPr="004135EA">
        <w:rPr>
          <w:rFonts w:hint="eastAsia"/>
          <w:bCs/>
        </w:rPr>
        <w:t>.</w:t>
      </w:r>
    </w:p>
    <w:p w14:paraId="4FD25816" w14:textId="77777777"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12.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13. The analysis results indicate the presence of coherent modes with frequency range between 60 kHz and 70 kHz.</w:t>
      </w:r>
    </w:p>
    <w:p w14:paraId="538A2BB1" w14:textId="77777777" w:rsidR="00F3027F" w:rsidRPr="00F3027F" w:rsidRDefault="00F3027F" w:rsidP="00F3027F">
      <w:pPr>
        <w:pStyle w:val="BodyTextfirstline"/>
      </w:pPr>
      <w:r w:rsidRPr="00CD5756">
        <w:rPr>
          <w:noProof/>
        </w:rPr>
        <w:lastRenderedPageBreak/>
        <w:drawing>
          <wp:inline distT="0" distB="0" distL="0" distR="0" wp14:anchorId="7E412B48" wp14:editId="2526586D">
            <wp:extent cx="5073650" cy="3822700"/>
            <wp:effectExtent l="0" t="0" r="0" b="6350"/>
            <wp:docPr id="37510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650" cy="3822700"/>
                    </a:xfrm>
                    <a:prstGeom prst="rect">
                      <a:avLst/>
                    </a:prstGeom>
                    <a:noFill/>
                    <a:ln>
                      <a:noFill/>
                    </a:ln>
                  </pic:spPr>
                </pic:pic>
              </a:graphicData>
            </a:graphic>
          </wp:inline>
        </w:drawing>
      </w:r>
    </w:p>
    <w:p w14:paraId="76BB0E1F" w14:textId="77777777" w:rsidR="00F3027F" w:rsidRPr="004135EA" w:rsidRDefault="00F3027F" w:rsidP="003314E7">
      <w:pPr>
        <w:pStyle w:val="FrameContents"/>
        <w:spacing w:after="100" w:afterAutospacing="1"/>
        <w:rPr>
          <w:bCs/>
        </w:rPr>
      </w:pPr>
      <w:bookmarkStart w:id="456" w:name="_Hlk183352785"/>
      <w:proofErr w:type="spellStart"/>
      <w:r w:rsidRPr="00F3027F">
        <w:rPr>
          <w:rFonts w:hint="eastAsia"/>
          <w:b/>
        </w:rPr>
        <w:t>Figure</w:t>
      </w:r>
      <w:proofErr w:type="spellEnd"/>
      <w:r w:rsidRPr="00F3027F">
        <w:rPr>
          <w:rFonts w:hint="eastAsia"/>
          <w:b/>
        </w:rPr>
        <w:t xml:space="preserve"> 1</w:t>
      </w:r>
      <w:r w:rsidRPr="00F3027F">
        <w:rPr>
          <w:b/>
        </w:rPr>
        <w:t>2</w:t>
      </w:r>
      <w:r w:rsidRPr="00F3027F">
        <w:rPr>
          <w:rFonts w:hint="eastAsia"/>
          <w:b/>
        </w:rPr>
        <w:t xml:space="preserve">. </w:t>
      </w:r>
      <w:proofErr w:type="spellStart"/>
      <w:r w:rsidRPr="004135EA">
        <w:rPr>
          <w:rFonts w:hint="eastAsia"/>
          <w:bCs/>
        </w:rPr>
        <w:t>Phase</w:t>
      </w:r>
      <w:proofErr w:type="spellEnd"/>
      <w:r w:rsidRPr="004135EA">
        <w:rPr>
          <w:rFonts w:hint="eastAsia"/>
          <w:bCs/>
        </w:rPr>
        <w:t xml:space="preserve"> </w:t>
      </w:r>
      <w:proofErr w:type="spellStart"/>
      <w:r w:rsidRPr="004135EA">
        <w:rPr>
          <w:bCs/>
        </w:rPr>
        <w:t>and</w:t>
      </w:r>
      <w:proofErr w:type="spellEnd"/>
      <w:r w:rsidRPr="004135EA">
        <w:rPr>
          <w:bCs/>
        </w:rPr>
        <w:t xml:space="preserve"> </w:t>
      </w:r>
      <w:proofErr w:type="spellStart"/>
      <w:r w:rsidRPr="004135EA">
        <w:rPr>
          <w:bCs/>
        </w:rPr>
        <w:t>amplitude</w:t>
      </w:r>
      <w:proofErr w:type="spellEnd"/>
      <w:r w:rsidRPr="004135EA">
        <w:rPr>
          <w:bCs/>
        </w:rPr>
        <w:t xml:space="preserve"> </w:t>
      </w:r>
      <w:proofErr w:type="spellStart"/>
      <w:r w:rsidRPr="004135EA">
        <w:rPr>
          <w:rFonts w:hint="eastAsia"/>
          <w:bCs/>
        </w:rPr>
        <w:t>spectrum</w:t>
      </w:r>
      <w:proofErr w:type="spellEnd"/>
      <w:r w:rsidRPr="004135EA">
        <w:rPr>
          <w:rFonts w:hint="eastAsia"/>
          <w:bCs/>
        </w:rPr>
        <w:t xml:space="preserve"> </w:t>
      </w:r>
      <w:proofErr w:type="spellStart"/>
      <w:r w:rsidRPr="004135EA">
        <w:rPr>
          <w:rFonts w:hint="eastAsia"/>
          <w:bCs/>
        </w:rPr>
        <w:t>diagram</w:t>
      </w:r>
      <w:proofErr w:type="spellEnd"/>
      <w:r w:rsidRPr="004135EA">
        <w:rPr>
          <w:rFonts w:hint="eastAsia"/>
          <w:bCs/>
        </w:rPr>
        <w:t xml:space="preserve"> </w:t>
      </w:r>
      <w:proofErr w:type="spellStart"/>
      <w:r w:rsidRPr="004135EA">
        <w:rPr>
          <w:rFonts w:hint="eastAsia"/>
          <w:bCs/>
        </w:rPr>
        <w:t>of</w:t>
      </w:r>
      <w:proofErr w:type="spellEnd"/>
      <w:r w:rsidRPr="004135EA">
        <w:rPr>
          <w:rFonts w:hint="eastAsia"/>
          <w:bCs/>
        </w:rPr>
        <w:t xml:space="preserve"> </w:t>
      </w:r>
      <w:proofErr w:type="spellStart"/>
      <w:r w:rsidRPr="004135EA">
        <w:rPr>
          <w:rFonts w:hint="eastAsia"/>
          <w:bCs/>
        </w:rPr>
        <w:t>polodial</w:t>
      </w:r>
      <w:proofErr w:type="spellEnd"/>
      <w:r w:rsidRPr="004135EA">
        <w:rPr>
          <w:rFonts w:hint="eastAsia"/>
          <w:bCs/>
        </w:rPr>
        <w:t xml:space="preserve"> </w:t>
      </w:r>
      <w:proofErr w:type="spellStart"/>
      <w:r w:rsidRPr="004135EA">
        <w:rPr>
          <w:rFonts w:hint="eastAsia"/>
          <w:bCs/>
        </w:rPr>
        <w:t>channel</w:t>
      </w:r>
      <w:proofErr w:type="spellEnd"/>
      <w:r w:rsidRPr="004135EA">
        <w:rPr>
          <w:rFonts w:hint="eastAsia"/>
          <w:bCs/>
        </w:rPr>
        <w:t xml:space="preserve"> 5 </w:t>
      </w:r>
      <w:proofErr w:type="spellStart"/>
      <w:r w:rsidRPr="004135EA">
        <w:rPr>
          <w:rFonts w:hint="eastAsia"/>
          <w:bCs/>
        </w:rPr>
        <w:t>in</w:t>
      </w:r>
      <w:proofErr w:type="spellEnd"/>
      <w:r w:rsidRPr="004135EA">
        <w:rPr>
          <w:rFonts w:hint="eastAsia"/>
          <w:bCs/>
        </w:rPr>
        <w:t xml:space="preserve"> EAST SHOT #141</w:t>
      </w:r>
      <w:r w:rsidRPr="004135EA">
        <w:rPr>
          <w:bCs/>
        </w:rPr>
        <w:t>745</w:t>
      </w:r>
      <w:r w:rsidRPr="004135EA">
        <w:rPr>
          <w:rFonts w:hint="eastAsia"/>
          <w:bCs/>
        </w:rPr>
        <w:t>.</w:t>
      </w:r>
    </w:p>
    <w:bookmarkEnd w:id="456"/>
    <w:p w14:paraId="53E32E6C" w14:textId="490D5929" w:rsidR="00F3027F" w:rsidRPr="003314E7" w:rsidRDefault="00F3027F" w:rsidP="00F3027F">
      <w:pPr>
        <w:pStyle w:val="BodyTextfirstline"/>
        <w:rPr>
          <w:lang w:val="ru-RU"/>
        </w:rPr>
      </w:pPr>
      <w:r w:rsidRPr="00F3027F">
        <w:rPr>
          <w:noProof/>
        </w:rPr>
        <w:drawing>
          <wp:anchor distT="0" distB="0" distL="114300" distR="114300" simplePos="0" relativeHeight="251679744" behindDoc="0" locked="0" layoutInCell="1" allowOverlap="1" wp14:anchorId="4B1B1D65" wp14:editId="6A4396B0">
            <wp:simplePos x="0" y="0"/>
            <wp:positionH relativeFrom="column">
              <wp:align>center</wp:align>
            </wp:positionH>
            <wp:positionV relativeFrom="paragraph">
              <wp:posOffset>218440</wp:posOffset>
            </wp:positionV>
            <wp:extent cx="4514850" cy="3585210"/>
            <wp:effectExtent l="0" t="0" r="0" b="0"/>
            <wp:wrapSquare wrapText="bothSides"/>
            <wp:docPr id="1774856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4850" cy="3585210"/>
                    </a:xfrm>
                    <a:prstGeom prst="rect">
                      <a:avLst/>
                    </a:prstGeom>
                    <a:noFill/>
                  </pic:spPr>
                </pic:pic>
              </a:graphicData>
            </a:graphic>
            <wp14:sizeRelH relativeFrom="page">
              <wp14:pctWidth>0</wp14:pctWidth>
            </wp14:sizeRelH>
            <wp14:sizeRelV relativeFrom="page">
              <wp14:pctHeight>0</wp14:pctHeight>
            </wp14:sizeRelV>
          </wp:anchor>
        </w:drawing>
      </w:r>
    </w:p>
    <w:p w14:paraId="2C5B3822" w14:textId="4006FD39" w:rsidR="00F3027F" w:rsidRPr="003314E7" w:rsidRDefault="00F3027F" w:rsidP="003314E7">
      <w:pPr>
        <w:pStyle w:val="FrameContents"/>
        <w:rPr>
          <w:bCs/>
        </w:rPr>
      </w:pPr>
      <w:proofErr w:type="spellStart"/>
      <w:r w:rsidRPr="00F3027F">
        <w:rPr>
          <w:b/>
        </w:rPr>
        <w:t>Figure</w:t>
      </w:r>
      <w:proofErr w:type="spellEnd"/>
      <w:r w:rsidRPr="00F3027F">
        <w:rPr>
          <w:b/>
        </w:rPr>
        <w:t xml:space="preserve"> 13. </w:t>
      </w:r>
      <w:proofErr w:type="spellStart"/>
      <w:r w:rsidRPr="004135EA">
        <w:rPr>
          <w:bCs/>
        </w:rPr>
        <w:t>Correlation</w:t>
      </w:r>
      <w:proofErr w:type="spellEnd"/>
      <w:r w:rsidRPr="004135EA">
        <w:rPr>
          <w:bCs/>
        </w:rPr>
        <w:t xml:space="preserve"> </w:t>
      </w:r>
      <w:proofErr w:type="spellStart"/>
      <w:r w:rsidRPr="004135EA">
        <w:rPr>
          <w:bCs/>
        </w:rPr>
        <w:t>analysis</w:t>
      </w:r>
      <w:proofErr w:type="spellEnd"/>
      <w:r w:rsidRPr="004135EA">
        <w:rPr>
          <w:bCs/>
        </w:rPr>
        <w:t xml:space="preserve"> </w:t>
      </w:r>
      <w:proofErr w:type="spellStart"/>
      <w:r w:rsidRPr="004135EA">
        <w:rPr>
          <w:bCs/>
        </w:rPr>
        <w:t>between</w:t>
      </w:r>
      <w:proofErr w:type="spellEnd"/>
      <w:r w:rsidRPr="004135EA">
        <w:rPr>
          <w:bCs/>
        </w:rPr>
        <w:t xml:space="preserve"> </w:t>
      </w:r>
      <w:proofErr w:type="spellStart"/>
      <w:r w:rsidRPr="004135EA">
        <w:rPr>
          <w:bCs/>
        </w:rPr>
        <w:t>the</w:t>
      </w:r>
      <w:proofErr w:type="spellEnd"/>
      <w:r w:rsidRPr="004135EA">
        <w:rPr>
          <w:bCs/>
        </w:rPr>
        <w:t xml:space="preserve"> </w:t>
      </w:r>
      <w:proofErr w:type="spellStart"/>
      <w:r w:rsidRPr="004135EA">
        <w:rPr>
          <w:bCs/>
        </w:rPr>
        <w:t>channel</w:t>
      </w:r>
      <w:proofErr w:type="spellEnd"/>
      <w:r w:rsidRPr="004135EA">
        <w:rPr>
          <w:bCs/>
        </w:rPr>
        <w:t xml:space="preserve"> 4 </w:t>
      </w:r>
      <w:proofErr w:type="spellStart"/>
      <w:r w:rsidRPr="004135EA">
        <w:rPr>
          <w:bCs/>
        </w:rPr>
        <w:t>and</w:t>
      </w:r>
      <w:proofErr w:type="spellEnd"/>
      <w:r w:rsidRPr="004135EA">
        <w:rPr>
          <w:bCs/>
        </w:rPr>
        <w:t xml:space="preserve"> 5 </w:t>
      </w:r>
      <w:proofErr w:type="spellStart"/>
      <w:r w:rsidRPr="004135EA">
        <w:rPr>
          <w:bCs/>
        </w:rPr>
        <w:t>about</w:t>
      </w:r>
      <w:proofErr w:type="spellEnd"/>
      <w:r w:rsidRPr="004135EA">
        <w:rPr>
          <w:bCs/>
        </w:rPr>
        <w:t xml:space="preserve"> EAST SHOT #141745.</w:t>
      </w:r>
    </w:p>
    <w:p w14:paraId="42854B3D" w14:textId="77777777" w:rsidR="00F3027F" w:rsidRPr="00F3027F" w:rsidRDefault="00F3027F" w:rsidP="00F3027F">
      <w:pPr>
        <w:pStyle w:val="section"/>
        <w:numPr>
          <w:ilvl w:val="0"/>
          <w:numId w:val="3"/>
        </w:numPr>
        <w:rPr>
          <w:lang w:val="it-IT"/>
        </w:rPr>
      </w:pPr>
      <w:bookmarkStart w:id="457" w:name="_Toc189511034"/>
      <w:proofErr w:type="spellStart"/>
      <w:r w:rsidRPr="00F3027F">
        <w:rPr>
          <w:lang w:val="it-IT"/>
        </w:rPr>
        <w:lastRenderedPageBreak/>
        <w:t>S</w:t>
      </w:r>
      <w:r w:rsidRPr="00F3027F">
        <w:rPr>
          <w:rFonts w:hint="eastAsia"/>
          <w:lang w:val="it-IT"/>
        </w:rPr>
        <w:t>ummary</w:t>
      </w:r>
      <w:bookmarkEnd w:id="457"/>
      <w:proofErr w:type="spellEnd"/>
    </w:p>
    <w:p w14:paraId="0EA449AA" w14:textId="77777777" w:rsidR="00F3027F" w:rsidRPr="00F3027F" w:rsidRDefault="00F3027F" w:rsidP="00F3027F">
      <w:pPr>
        <w:pStyle w:val="BodyTextfirstline"/>
      </w:pPr>
      <w:r w:rsidRPr="00F3027F">
        <w:t xml:space="preserve">The details of EAST MIR implementation are provided. To address the space </w:t>
      </w:r>
      <w:proofErr w:type="spellStart"/>
      <w:r w:rsidRPr="00F3027F">
        <w:t>echos</w:t>
      </w:r>
      <w:proofErr w:type="spellEnd"/>
      <w:r w:rsidRPr="00F3027F">
        <w:t xml:space="preserve"> encountered during the practical operation, we designed </w:t>
      </w:r>
      <w:proofErr w:type="gramStart"/>
      <w:r w:rsidRPr="00F3027F">
        <w:t>an</w:t>
      </w:r>
      <w:proofErr w:type="gramEnd"/>
      <w:r w:rsidRPr="00F3027F">
        <w:t xml:space="preserve"> chopper experiment in lab to find out the minimum signal-to-noise ratio required for correctly extracting the disturbance phase. Furthermore, 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458" w:name="OLE_LINK1"/>
      <w:r w:rsidRPr="00F3027F">
        <w:t>in investigation</w:t>
      </w:r>
      <w:bookmarkEnd w:id="458"/>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5555082" w:rsidR="00F3027F" w:rsidRPr="003314E7" w:rsidRDefault="00F3027F" w:rsidP="003314E7">
      <w:pPr>
        <w:spacing w:after="160" w:line="264" w:lineRule="auto"/>
        <w:ind w:left="113" w:hanging="113"/>
        <w:rPr>
          <w:color w:val="000000"/>
        </w:rPr>
      </w:pPr>
      <w:r w:rsidRPr="003314E7">
        <w:rPr>
          <w:color w:val="000000"/>
        </w:rPr>
        <w:t xml:space="preserve">[1] E. </w:t>
      </w:r>
      <w:proofErr w:type="spellStart"/>
      <w:r w:rsidRPr="003314E7">
        <w:rPr>
          <w:color w:val="000000"/>
        </w:rPr>
        <w:t>Mazzucato</w:t>
      </w:r>
      <w:proofErr w:type="spellEnd"/>
      <w:r w:rsidRPr="003314E7">
        <w:rPr>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w:t>
      </w:r>
      <w:proofErr w:type="spellStart"/>
      <w:r w:rsidRPr="003314E7">
        <w:rPr>
          <w:i/>
          <w:iCs/>
          <w:color w:val="000000"/>
        </w:rPr>
        <w:t>visualization</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turbulence</w:t>
      </w:r>
      <w:proofErr w:type="spellEnd"/>
      <w:r w:rsidRPr="003314E7">
        <w:rPr>
          <w:i/>
          <w:iCs/>
          <w:color w:val="000000"/>
        </w:rPr>
        <w:t xml:space="preserve"> </w:t>
      </w:r>
      <w:proofErr w:type="spellStart"/>
      <w:r w:rsidRPr="003314E7">
        <w:rPr>
          <w:i/>
          <w:iCs/>
          <w:color w:val="000000"/>
        </w:rPr>
        <w:t>in</w:t>
      </w:r>
      <w:proofErr w:type="spellEnd"/>
      <w:r w:rsidRPr="003314E7">
        <w:rPr>
          <w:i/>
          <w:iCs/>
          <w:color w:val="000000"/>
        </w:rPr>
        <w:t xml:space="preserve"> </w:t>
      </w:r>
      <w:proofErr w:type="spellStart"/>
      <w:r w:rsidRPr="003314E7">
        <w:rPr>
          <w:i/>
          <w:iCs/>
          <w:color w:val="000000"/>
        </w:rPr>
        <w:t>tokamaks</w:t>
      </w:r>
      <w:proofErr w:type="spellEnd"/>
      <w:r w:rsidRPr="003314E7">
        <w:rPr>
          <w:color w:val="000000"/>
        </w:rPr>
        <w:t xml:space="preserve">, </w:t>
      </w:r>
      <w:proofErr w:type="spellStart"/>
      <w:r w:rsidRPr="003314E7">
        <w:rPr>
          <w:color w:val="000000"/>
        </w:rPr>
        <w:t>Nucl</w:t>
      </w:r>
      <w:proofErr w:type="spellEnd"/>
      <w:r w:rsidRPr="003314E7">
        <w:rPr>
          <w:color w:val="000000"/>
        </w:rPr>
        <w:t>.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41D41D3A" w:rsidR="00F3027F" w:rsidRPr="003314E7" w:rsidRDefault="00F3027F" w:rsidP="003314E7">
      <w:pPr>
        <w:spacing w:after="160" w:line="264" w:lineRule="auto"/>
        <w:ind w:left="113" w:hanging="113"/>
        <w:rPr>
          <w:color w:val="000000"/>
        </w:rPr>
      </w:pPr>
      <w:r w:rsidRPr="003314E7">
        <w:rPr>
          <w:color w:val="000000"/>
        </w:rPr>
        <w:t xml:space="preserve">[2] E. </w:t>
      </w:r>
      <w:proofErr w:type="spellStart"/>
      <w:r w:rsidRPr="003314E7">
        <w:rPr>
          <w:color w:val="000000"/>
        </w:rPr>
        <w:t>Mazzucato</w:t>
      </w:r>
      <w:proofErr w:type="spellEnd"/>
      <w:r w:rsidRPr="003314E7">
        <w:rPr>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w:t>
      </w:r>
      <w:proofErr w:type="spellStart"/>
      <w:r w:rsidRPr="003314E7">
        <w:rPr>
          <w:i/>
          <w:iCs/>
          <w:color w:val="000000"/>
        </w:rPr>
        <w:t>magnetically</w:t>
      </w:r>
      <w:proofErr w:type="spellEnd"/>
      <w:r w:rsidRPr="003314E7">
        <w:rPr>
          <w:i/>
          <w:iCs/>
          <w:color w:val="000000"/>
        </w:rPr>
        <w:t xml:space="preserve"> </w:t>
      </w:r>
      <w:proofErr w:type="spellStart"/>
      <w:r w:rsidRPr="003314E7">
        <w:rPr>
          <w:i/>
          <w:iCs/>
          <w:color w:val="000000"/>
        </w:rPr>
        <w:t>confined</w:t>
      </w:r>
      <w:proofErr w:type="spellEnd"/>
      <w:r w:rsidRPr="003314E7">
        <w:rPr>
          <w:i/>
          <w:iCs/>
          <w:color w:val="000000"/>
        </w:rPr>
        <w:t xml:space="preserve"> </w:t>
      </w:r>
      <w:proofErr w:type="spellStart"/>
      <w:r w:rsidRPr="003314E7">
        <w:rPr>
          <w:i/>
          <w:iCs/>
          <w:color w:val="000000"/>
        </w:rPr>
        <w:t>plasmas</w:t>
      </w:r>
      <w:proofErr w:type="spellEnd"/>
      <w:r w:rsidRPr="003314E7">
        <w:rPr>
          <w:color w:val="000000"/>
        </w:rPr>
        <w:t xml:space="preserve">, </w:t>
      </w:r>
      <w:proofErr w:type="spellStart"/>
      <w:r w:rsidRPr="003314E7">
        <w:rPr>
          <w:color w:val="000000"/>
        </w:rPr>
        <w:t>Rev</w:t>
      </w:r>
      <w:proofErr w:type="spellEnd"/>
      <w:r w:rsidRPr="003314E7">
        <w:rPr>
          <w:color w:val="000000"/>
        </w:rPr>
        <w:t xml:space="preserve">. </w:t>
      </w:r>
      <w:proofErr w:type="spellStart"/>
      <w:r w:rsidRPr="003314E7">
        <w:rPr>
          <w:color w:val="000000"/>
        </w:rPr>
        <w:t>Sci</w:t>
      </w:r>
      <w:proofErr w:type="spellEnd"/>
      <w:r w:rsidRPr="003314E7">
        <w:rPr>
          <w:color w:val="000000"/>
        </w:rPr>
        <w:t xml:space="preserve">. </w:t>
      </w:r>
      <w:proofErr w:type="spellStart"/>
      <w:r w:rsidRPr="003314E7">
        <w:rPr>
          <w:color w:val="000000"/>
        </w:rPr>
        <w:t>Instrum</w:t>
      </w:r>
      <w:proofErr w:type="spellEnd"/>
      <w:r w:rsidRPr="003314E7">
        <w:rPr>
          <w:color w:val="000000"/>
        </w:rPr>
        <w:t>. 69</w:t>
      </w:r>
      <w:r w:rsidR="003314E7">
        <w:rPr>
          <w:color w:val="000000"/>
        </w:rPr>
        <w:t xml:space="preserve"> (1998)</w:t>
      </w:r>
      <w:r w:rsidRPr="003314E7">
        <w:rPr>
          <w:color w:val="000000"/>
        </w:rPr>
        <w:t xml:space="preserve"> 6.</w:t>
      </w:r>
    </w:p>
    <w:p w14:paraId="49B69931" w14:textId="5CD590BE" w:rsidR="00F3027F" w:rsidRPr="003314E7" w:rsidRDefault="00F3027F" w:rsidP="003314E7">
      <w:pPr>
        <w:spacing w:after="160" w:line="264" w:lineRule="auto"/>
        <w:ind w:left="113" w:hanging="113"/>
        <w:rPr>
          <w:color w:val="000000"/>
        </w:rPr>
      </w:pPr>
      <w:r w:rsidRPr="003314E7">
        <w:rPr>
          <w:color w:val="000000"/>
        </w:rPr>
        <w:t xml:space="preserve">[3] </w:t>
      </w:r>
      <w:r w:rsidR="003314E7">
        <w:rPr>
          <w:color w:val="000000"/>
        </w:rPr>
        <w:t xml:space="preserve">E. </w:t>
      </w:r>
      <w:proofErr w:type="spellStart"/>
      <w:r w:rsidRPr="003314E7">
        <w:rPr>
          <w:color w:val="000000"/>
        </w:rPr>
        <w:t>Mazzucato</w:t>
      </w:r>
      <w:proofErr w:type="spellEnd"/>
      <w:r w:rsidRPr="003314E7">
        <w:rPr>
          <w:color w:val="000000"/>
        </w:rPr>
        <w:t xml:space="preserve">, </w:t>
      </w:r>
      <w:proofErr w:type="spellStart"/>
      <w:r w:rsidRPr="003314E7">
        <w:rPr>
          <w:i/>
          <w:iCs/>
          <w:color w:val="000000"/>
        </w:rPr>
        <w:t>Numerical</w:t>
      </w:r>
      <w:proofErr w:type="spellEnd"/>
      <w:r w:rsidRPr="003314E7">
        <w:rPr>
          <w:i/>
          <w:iCs/>
          <w:color w:val="000000"/>
        </w:rPr>
        <w:t xml:space="preserve"> </w:t>
      </w:r>
      <w:proofErr w:type="spellStart"/>
      <w:r w:rsidRPr="003314E7">
        <w:rPr>
          <w:i/>
          <w:iCs/>
          <w:color w:val="000000"/>
        </w:rPr>
        <w:t>study</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in</w:t>
      </w:r>
      <w:proofErr w:type="spellEnd"/>
      <w:r w:rsidRPr="003314E7">
        <w:rPr>
          <w:i/>
          <w:iCs/>
          <w:color w:val="000000"/>
        </w:rPr>
        <w:t xml:space="preserve"> </w:t>
      </w:r>
      <w:proofErr w:type="spellStart"/>
      <w:r w:rsidRPr="003314E7">
        <w:rPr>
          <w:i/>
          <w:iCs/>
          <w:color w:val="000000"/>
        </w:rPr>
        <w:t>plasmas</w:t>
      </w:r>
      <w:proofErr w:type="spellEnd"/>
      <w:r w:rsidRPr="003314E7">
        <w:rPr>
          <w:i/>
          <w:iCs/>
          <w:color w:val="000000"/>
        </w:rPr>
        <w:t xml:space="preserve"> </w:t>
      </w:r>
      <w:proofErr w:type="spellStart"/>
      <w:r w:rsidRPr="003314E7">
        <w:rPr>
          <w:i/>
          <w:iCs/>
          <w:color w:val="000000"/>
        </w:rPr>
        <w:t>with</w:t>
      </w:r>
      <w:proofErr w:type="spellEnd"/>
      <w:r w:rsidRPr="003314E7">
        <w:rPr>
          <w:i/>
          <w:iCs/>
          <w:color w:val="000000"/>
        </w:rPr>
        <w:t xml:space="preserve"> </w:t>
      </w:r>
      <w:proofErr w:type="spellStart"/>
      <w:r w:rsidRPr="003314E7">
        <w:rPr>
          <w:i/>
          <w:iCs/>
          <w:color w:val="000000"/>
        </w:rPr>
        <w:t>two-dimensional</w:t>
      </w:r>
      <w:proofErr w:type="spellEnd"/>
      <w:r w:rsidRPr="003314E7">
        <w:rPr>
          <w:i/>
          <w:iCs/>
          <w:color w:val="000000"/>
        </w:rPr>
        <w:t xml:space="preserve"> </w:t>
      </w:r>
      <w:proofErr w:type="spellStart"/>
      <w:r w:rsidRPr="003314E7">
        <w:rPr>
          <w:i/>
          <w:iCs/>
          <w:color w:val="000000"/>
        </w:rPr>
        <w:t>turbulent</w:t>
      </w:r>
      <w:proofErr w:type="spellEnd"/>
      <w:r w:rsidRPr="003314E7">
        <w:rPr>
          <w:i/>
          <w:iCs/>
          <w:color w:val="000000"/>
        </w:rPr>
        <w:t xml:space="preserve"> </w:t>
      </w:r>
      <w:proofErr w:type="spellStart"/>
      <w:r w:rsidRPr="003314E7">
        <w:rPr>
          <w:i/>
          <w:iCs/>
          <w:color w:val="000000"/>
        </w:rPr>
        <w:t>fluctuations</w:t>
      </w:r>
      <w:proofErr w:type="spellEnd"/>
      <w:r w:rsidR="003314E7">
        <w:rPr>
          <w:color w:val="000000"/>
        </w:rPr>
        <w:t>,</w:t>
      </w:r>
      <w:r w:rsidRPr="003314E7">
        <w:rPr>
          <w:color w:val="000000"/>
        </w:rPr>
        <w:t xml:space="preserve"> Review </w:t>
      </w:r>
      <w:proofErr w:type="spellStart"/>
      <w:r w:rsidRPr="003314E7">
        <w:rPr>
          <w:color w:val="000000"/>
        </w:rPr>
        <w:t>of</w:t>
      </w:r>
      <w:proofErr w:type="spellEnd"/>
      <w:r w:rsidRPr="003314E7">
        <w:rPr>
          <w:color w:val="000000"/>
        </w:rPr>
        <w:t xml:space="preserve"> </w:t>
      </w:r>
      <w:proofErr w:type="spellStart"/>
      <w:r w:rsidRPr="003314E7">
        <w:rPr>
          <w:color w:val="000000"/>
        </w:rPr>
        <w:t>scientific</w:t>
      </w:r>
      <w:proofErr w:type="spellEnd"/>
      <w:r w:rsidRPr="003314E7">
        <w:rPr>
          <w:color w:val="000000"/>
        </w:rPr>
        <w:t xml:space="preserve"> </w:t>
      </w:r>
      <w:proofErr w:type="spellStart"/>
      <w:r w:rsidRPr="003314E7">
        <w:rPr>
          <w:color w:val="000000"/>
        </w:rPr>
        <w:t>instruments</w:t>
      </w:r>
      <w:proofErr w:type="spellEnd"/>
      <w:r w:rsidRPr="003314E7">
        <w:rPr>
          <w:color w:val="000000"/>
        </w:rPr>
        <w:t> 69 (1998).</w:t>
      </w:r>
    </w:p>
    <w:p w14:paraId="7D1FD758" w14:textId="03B01BA6" w:rsidR="00F3027F" w:rsidRPr="003314E7" w:rsidRDefault="00F3027F" w:rsidP="003314E7">
      <w:pPr>
        <w:spacing w:after="160" w:line="264" w:lineRule="auto"/>
        <w:ind w:left="113" w:hanging="113"/>
        <w:rPr>
          <w:color w:val="000000"/>
        </w:rPr>
      </w:pPr>
      <w:r w:rsidRPr="003314E7">
        <w:rPr>
          <w:color w:val="000000"/>
        </w:rPr>
        <w:t xml:space="preserve">[4] R. </w:t>
      </w:r>
      <w:proofErr w:type="spellStart"/>
      <w:r w:rsidRPr="003314E7">
        <w:rPr>
          <w:color w:val="000000"/>
        </w:rPr>
        <w:t>Nazikian</w:t>
      </w:r>
      <w:proofErr w:type="spellEnd"/>
      <w:r w:rsidRPr="003314E7">
        <w:rPr>
          <w:color w:val="000000"/>
        </w:rPr>
        <w:t xml:space="preserve">, C. J. </w:t>
      </w:r>
      <w:proofErr w:type="spellStart"/>
      <w:r w:rsidRPr="003314E7">
        <w:rPr>
          <w:color w:val="000000"/>
        </w:rPr>
        <w:t>Kramer</w:t>
      </w:r>
      <w:proofErr w:type="spellEnd"/>
      <w:r w:rsidRPr="003314E7">
        <w:rPr>
          <w:color w:val="000000"/>
        </w:rPr>
        <w:t xml:space="preserve">, </w:t>
      </w:r>
      <w:proofErr w:type="spellStart"/>
      <w:r w:rsidRPr="003314E7">
        <w:rPr>
          <w:color w:val="000000"/>
        </w:rPr>
        <w:t>and</w:t>
      </w:r>
      <w:proofErr w:type="spellEnd"/>
      <w:r w:rsidRPr="003314E7">
        <w:rPr>
          <w:color w:val="000000"/>
        </w:rPr>
        <w:t xml:space="preserve"> E. </w:t>
      </w:r>
      <w:proofErr w:type="spellStart"/>
      <w:r w:rsidRPr="003314E7">
        <w:rPr>
          <w:color w:val="000000"/>
        </w:rPr>
        <w:t>Valeo</w:t>
      </w:r>
      <w:proofErr w:type="spellEnd"/>
      <w:r w:rsidRPr="003314E7">
        <w:rPr>
          <w:color w:val="000000"/>
        </w:rPr>
        <w:t xml:space="preserve">, </w:t>
      </w:r>
      <w:r w:rsidRPr="003314E7">
        <w:rPr>
          <w:i/>
          <w:iCs/>
          <w:color w:val="000000"/>
        </w:rPr>
        <w:t xml:space="preserve">A </w:t>
      </w:r>
      <w:proofErr w:type="spellStart"/>
      <w:r w:rsidRPr="003314E7">
        <w:rPr>
          <w:i/>
          <w:iCs/>
          <w:color w:val="000000"/>
        </w:rPr>
        <w:t>tutorial</w:t>
      </w:r>
      <w:proofErr w:type="spellEnd"/>
      <w:r w:rsidRPr="003314E7">
        <w:rPr>
          <w:i/>
          <w:iCs/>
          <w:color w:val="000000"/>
        </w:rPr>
        <w:t xml:space="preserve"> </w:t>
      </w:r>
      <w:proofErr w:type="spellStart"/>
      <w:r w:rsidRPr="003314E7">
        <w:rPr>
          <w:i/>
          <w:iCs/>
          <w:color w:val="000000"/>
        </w:rPr>
        <w:t>on</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w:t>
      </w:r>
      <w:proofErr w:type="spellStart"/>
      <w:r w:rsidRPr="003314E7">
        <w:rPr>
          <w:i/>
          <w:iCs/>
          <w:color w:val="000000"/>
        </w:rPr>
        <w:t>basic</w:t>
      </w:r>
      <w:proofErr w:type="spellEnd"/>
      <w:r w:rsidRPr="003314E7">
        <w:rPr>
          <w:i/>
          <w:iCs/>
          <w:color w:val="000000"/>
        </w:rPr>
        <w:t xml:space="preserve"> </w:t>
      </w:r>
      <w:proofErr w:type="spellStart"/>
      <w:r w:rsidRPr="003314E7">
        <w:rPr>
          <w:i/>
          <w:iCs/>
          <w:color w:val="000000"/>
        </w:rPr>
        <w:t>principles</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applied</w:t>
      </w:r>
      <w:proofErr w:type="spellEnd"/>
      <w:r w:rsidRPr="003314E7">
        <w:rPr>
          <w:i/>
          <w:iCs/>
          <w:color w:val="000000"/>
        </w:rPr>
        <w:t xml:space="preserve"> </w:t>
      </w:r>
      <w:proofErr w:type="spellStart"/>
      <w:r w:rsidRPr="003314E7">
        <w:rPr>
          <w:i/>
          <w:iCs/>
          <w:color w:val="000000"/>
        </w:rPr>
        <w:t>to</w:t>
      </w:r>
      <w:proofErr w:type="spellEnd"/>
      <w:r w:rsidRPr="003314E7">
        <w:rPr>
          <w:i/>
          <w:iCs/>
          <w:color w:val="000000"/>
        </w:rPr>
        <w:t xml:space="preserve"> </w:t>
      </w:r>
      <w:proofErr w:type="spellStart"/>
      <w:r w:rsidRPr="003314E7">
        <w:rPr>
          <w:i/>
          <w:iCs/>
          <w:color w:val="000000"/>
        </w:rPr>
        <w:t>fluctuation</w:t>
      </w:r>
      <w:proofErr w:type="spellEnd"/>
      <w:r w:rsidRPr="003314E7">
        <w:rPr>
          <w:i/>
          <w:iCs/>
          <w:color w:val="000000"/>
        </w:rPr>
        <w:t xml:space="preserve"> </w:t>
      </w:r>
      <w:proofErr w:type="spellStart"/>
      <w:r w:rsidRPr="003314E7">
        <w:rPr>
          <w:i/>
          <w:iCs/>
          <w:color w:val="000000"/>
        </w:rPr>
        <w:t>measurements</w:t>
      </w:r>
      <w:proofErr w:type="spellEnd"/>
      <w:r w:rsidRPr="003314E7">
        <w:rPr>
          <w:i/>
          <w:iCs/>
          <w:color w:val="000000"/>
        </w:rPr>
        <w:t xml:space="preserve"> </w:t>
      </w:r>
      <w:proofErr w:type="spellStart"/>
      <w:r w:rsidRPr="003314E7">
        <w:rPr>
          <w:i/>
          <w:iCs/>
          <w:color w:val="000000"/>
        </w:rPr>
        <w:t>in</w:t>
      </w:r>
      <w:proofErr w:type="spellEnd"/>
      <w:r w:rsidRPr="003314E7">
        <w:rPr>
          <w:i/>
          <w:iCs/>
          <w:color w:val="000000"/>
        </w:rPr>
        <w:t xml:space="preserve"> </w:t>
      </w:r>
      <w:proofErr w:type="spellStart"/>
      <w:r w:rsidRPr="003314E7">
        <w:rPr>
          <w:i/>
          <w:iCs/>
          <w:color w:val="000000"/>
        </w:rPr>
        <w:t>fusion</w:t>
      </w:r>
      <w:proofErr w:type="spellEnd"/>
      <w:r w:rsidRPr="003314E7">
        <w:rPr>
          <w:i/>
          <w:iCs/>
          <w:color w:val="000000"/>
        </w:rPr>
        <w:t xml:space="preserve"> </w:t>
      </w:r>
      <w:proofErr w:type="spellStart"/>
      <w:r w:rsidRPr="003314E7">
        <w:rPr>
          <w:i/>
          <w:iCs/>
          <w:color w:val="000000"/>
        </w:rPr>
        <w:t>plasmas</w:t>
      </w:r>
      <w:proofErr w:type="spellEnd"/>
      <w:r w:rsidRPr="003314E7">
        <w:rPr>
          <w:color w:val="000000"/>
        </w:rPr>
        <w:t xml:space="preserve">, </w:t>
      </w:r>
      <w:proofErr w:type="spellStart"/>
      <w:r w:rsidRPr="003314E7">
        <w:rPr>
          <w:color w:val="000000"/>
        </w:rPr>
        <w:t>Phys</w:t>
      </w:r>
      <w:proofErr w:type="spellEnd"/>
      <w:r w:rsidRPr="003314E7">
        <w:rPr>
          <w:color w:val="000000"/>
        </w:rPr>
        <w:t xml:space="preserve">. </w:t>
      </w:r>
      <w:proofErr w:type="spellStart"/>
      <w:r w:rsidRPr="003314E7">
        <w:rPr>
          <w:color w:val="000000"/>
        </w:rPr>
        <w:t>Plasmas</w:t>
      </w:r>
      <w:proofErr w:type="spellEnd"/>
      <w:r w:rsidRPr="003314E7">
        <w:rPr>
          <w:color w:val="000000"/>
        </w:rPr>
        <w:t>, 8</w:t>
      </w:r>
      <w:r w:rsidR="003314E7">
        <w:rPr>
          <w:color w:val="000000"/>
        </w:rPr>
        <w:t xml:space="preserve"> (2001)</w:t>
      </w:r>
      <w:r w:rsidRPr="003314E7">
        <w:rPr>
          <w:color w:val="000000"/>
        </w:rPr>
        <w:t xml:space="preserve"> 5.</w:t>
      </w:r>
    </w:p>
    <w:p w14:paraId="49955669" w14:textId="06F307F5" w:rsidR="00F3027F" w:rsidRPr="003314E7" w:rsidRDefault="00F3027F" w:rsidP="003314E7">
      <w:pPr>
        <w:spacing w:after="160" w:line="264" w:lineRule="auto"/>
        <w:ind w:left="113" w:hanging="113"/>
      </w:pPr>
      <w:r w:rsidRPr="003314E7">
        <w:rPr>
          <w:color w:val="000000"/>
        </w:rPr>
        <w:t xml:space="preserve">[5] </w:t>
      </w:r>
      <w:r w:rsidR="003314E7" w:rsidRPr="003314E7">
        <w:t>T.</w:t>
      </w:r>
      <w:r w:rsidR="003314E7">
        <w:t xml:space="preserve"> </w:t>
      </w:r>
      <w:proofErr w:type="spellStart"/>
      <w:r w:rsidRPr="003314E7">
        <w:t>Munsat</w:t>
      </w:r>
      <w:proofErr w:type="spellEnd"/>
      <w:r w:rsidRPr="003314E7">
        <w:t xml:space="preserve">, </w:t>
      </w:r>
      <w:proofErr w:type="spellStart"/>
      <w:r w:rsidRPr="003314E7">
        <w:t>et</w:t>
      </w:r>
      <w:proofErr w:type="spellEnd"/>
      <w:r w:rsidRPr="003314E7">
        <w:t xml:space="preserve"> </w:t>
      </w:r>
      <w:proofErr w:type="spellStart"/>
      <w:r w:rsidRPr="003314E7">
        <w:t>al</w:t>
      </w:r>
      <w:proofErr w:type="spellEnd"/>
      <w:r w:rsidRPr="003314E7">
        <w:t>.</w:t>
      </w:r>
      <w:r w:rsidR="003314E7">
        <w:t>,</w:t>
      </w:r>
      <w:r w:rsidRPr="003314E7">
        <w:t xml:space="preserve"> </w:t>
      </w:r>
      <w:proofErr w:type="spellStart"/>
      <w:r w:rsidRPr="003314E7">
        <w:rPr>
          <w:i/>
          <w:iCs/>
        </w:rPr>
        <w:t>Microwave</w:t>
      </w:r>
      <w:proofErr w:type="spellEnd"/>
      <w:r w:rsidRPr="003314E7">
        <w:rPr>
          <w:i/>
          <w:iCs/>
        </w:rPr>
        <w:t xml:space="preserve"> </w:t>
      </w:r>
      <w:proofErr w:type="spellStart"/>
      <w:r w:rsidRPr="003314E7">
        <w:rPr>
          <w:i/>
          <w:iCs/>
        </w:rPr>
        <w:t>imaging</w:t>
      </w:r>
      <w:proofErr w:type="spellEnd"/>
      <w:r w:rsidRPr="003314E7">
        <w:rPr>
          <w:i/>
          <w:iCs/>
        </w:rPr>
        <w:t xml:space="preserve"> </w:t>
      </w:r>
      <w:proofErr w:type="spellStart"/>
      <w:r w:rsidRPr="003314E7">
        <w:rPr>
          <w:i/>
          <w:iCs/>
        </w:rPr>
        <w:t>reflectometer</w:t>
      </w:r>
      <w:proofErr w:type="spellEnd"/>
      <w:r w:rsidRPr="003314E7">
        <w:rPr>
          <w:i/>
          <w:iCs/>
        </w:rPr>
        <w:t xml:space="preserve"> </w:t>
      </w:r>
      <w:proofErr w:type="spellStart"/>
      <w:r w:rsidRPr="003314E7">
        <w:rPr>
          <w:i/>
          <w:iCs/>
        </w:rPr>
        <w:t>for</w:t>
      </w:r>
      <w:proofErr w:type="spellEnd"/>
      <w:r w:rsidRPr="003314E7">
        <w:rPr>
          <w:i/>
          <w:iCs/>
        </w:rPr>
        <w:t xml:space="preserve"> TEXTOR</w:t>
      </w:r>
      <w:r w:rsidR="003314E7">
        <w:rPr>
          <w:i/>
          <w:iCs/>
        </w:rPr>
        <w:t xml:space="preserve">, </w:t>
      </w:r>
      <w:r w:rsidRPr="003314E7">
        <w:t xml:space="preserve">Review </w:t>
      </w:r>
      <w:proofErr w:type="spellStart"/>
      <w:r w:rsidRPr="003314E7">
        <w:t>of</w:t>
      </w:r>
      <w:proofErr w:type="spellEnd"/>
      <w:r w:rsidRPr="003314E7">
        <w:t xml:space="preserve"> </w:t>
      </w:r>
      <w:proofErr w:type="spellStart"/>
      <w:r w:rsidRPr="003314E7">
        <w:t>scientific</w:t>
      </w:r>
      <w:proofErr w:type="spellEnd"/>
      <w:r w:rsidRPr="003314E7">
        <w:t xml:space="preserve"> </w:t>
      </w:r>
      <w:proofErr w:type="spellStart"/>
      <w:r w:rsidRPr="003314E7">
        <w:t>instruments</w:t>
      </w:r>
      <w:proofErr w:type="spellEnd"/>
      <w:r w:rsidRPr="003314E7">
        <w:t xml:space="preserve"> 74 (2003).</w:t>
      </w:r>
    </w:p>
    <w:p w14:paraId="0120D556" w14:textId="775D232D" w:rsidR="00F3027F" w:rsidRPr="003314E7" w:rsidRDefault="00F3027F" w:rsidP="003314E7">
      <w:pPr>
        <w:spacing w:after="160" w:line="264" w:lineRule="auto"/>
        <w:ind w:left="113" w:hanging="113"/>
        <w:rPr>
          <w:color w:val="000000"/>
        </w:rPr>
      </w:pPr>
      <w:r w:rsidRPr="003314E7">
        <w:rPr>
          <w:color w:val="000000"/>
        </w:rPr>
        <w:t xml:space="preserve">[6] </w:t>
      </w:r>
      <w:r w:rsidR="003314E7" w:rsidRPr="003314E7">
        <w:rPr>
          <w:color w:val="000000"/>
        </w:rPr>
        <w:t>C. M.</w:t>
      </w:r>
      <w:r w:rsidR="003314E7">
        <w:rPr>
          <w:color w:val="000000"/>
        </w:rPr>
        <w:t xml:space="preserve"> </w:t>
      </w:r>
      <w:proofErr w:type="spellStart"/>
      <w:r w:rsidRPr="003314E7">
        <w:rPr>
          <w:color w:val="000000"/>
        </w:rPr>
        <w:t>Muscatello</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 xml:space="preserve">, </w:t>
      </w:r>
      <w:proofErr w:type="spellStart"/>
      <w:r w:rsidRPr="003314E7">
        <w:rPr>
          <w:i/>
          <w:iCs/>
          <w:color w:val="000000"/>
        </w:rPr>
        <w:t>Millimeter-wave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on</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DIII-D </w:t>
      </w:r>
      <w:proofErr w:type="spellStart"/>
      <w:r w:rsidRPr="003314E7">
        <w:rPr>
          <w:i/>
          <w:iCs/>
          <w:color w:val="000000"/>
        </w:rPr>
        <w:t>Tokamak</w:t>
      </w:r>
      <w:proofErr w:type="spellEnd"/>
      <w:r w:rsidR="003314E7">
        <w:rPr>
          <w:i/>
          <w:iCs/>
          <w:color w:val="000000"/>
        </w:rPr>
        <w:t>,</w:t>
      </w:r>
      <w:r w:rsidRPr="003314E7">
        <w:rPr>
          <w:color w:val="000000"/>
        </w:rPr>
        <w:t xml:space="preserve"> </w:t>
      </w:r>
      <w:proofErr w:type="spellStart"/>
      <w:r w:rsidRPr="003314E7">
        <w:rPr>
          <w:color w:val="000000"/>
        </w:rPr>
        <w:t>Nuclear</w:t>
      </w:r>
      <w:proofErr w:type="spellEnd"/>
      <w:r w:rsidRPr="003314E7">
        <w:rPr>
          <w:color w:val="000000"/>
        </w:rPr>
        <w:t xml:space="preserve"> Fusion (2014).</w:t>
      </w:r>
    </w:p>
    <w:p w14:paraId="63A4F9E4" w14:textId="32C6CF39" w:rsidR="00F3027F" w:rsidRPr="003314E7" w:rsidRDefault="00F3027F" w:rsidP="003314E7">
      <w:pPr>
        <w:spacing w:after="160" w:line="264" w:lineRule="auto"/>
        <w:ind w:left="113" w:hanging="113"/>
        <w:rPr>
          <w:color w:val="000000"/>
        </w:rPr>
      </w:pPr>
      <w:r w:rsidRPr="003314E7">
        <w:rPr>
          <w:color w:val="000000"/>
        </w:rPr>
        <w:t xml:space="preserve">[7] </w:t>
      </w:r>
      <w:r w:rsidR="003314E7" w:rsidRPr="003314E7">
        <w:rPr>
          <w:color w:val="000000"/>
        </w:rPr>
        <w:t>R.</w:t>
      </w:r>
      <w:r w:rsidR="003314E7">
        <w:rPr>
          <w:color w:val="000000"/>
        </w:rPr>
        <w:t xml:space="preserve"> </w:t>
      </w:r>
      <w:proofErr w:type="spellStart"/>
      <w:r w:rsidRPr="003314E7">
        <w:rPr>
          <w:color w:val="000000"/>
        </w:rPr>
        <w:t>Sabot</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 xml:space="preserve">, </w:t>
      </w:r>
      <w:r w:rsidRPr="003314E7">
        <w:rPr>
          <w:i/>
          <w:iCs/>
          <w:color w:val="000000"/>
        </w:rPr>
        <w:t xml:space="preserve">Development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Diagnostics</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WEST </w:t>
      </w:r>
      <w:proofErr w:type="spellStart"/>
      <w:r w:rsidRPr="003314E7">
        <w:rPr>
          <w:i/>
          <w:iCs/>
          <w:color w:val="000000"/>
        </w:rPr>
        <w:t>Tokamak</w:t>
      </w:r>
      <w:proofErr w:type="spellEnd"/>
      <w:r w:rsidR="003314E7">
        <w:rPr>
          <w:i/>
          <w:iCs/>
          <w:color w:val="000000"/>
        </w:rPr>
        <w:t>,</w:t>
      </w:r>
      <w:r w:rsidRPr="003314E7">
        <w:rPr>
          <w:color w:val="000000"/>
        </w:rPr>
        <w:t xml:space="preserve"> Journal </w:t>
      </w:r>
      <w:proofErr w:type="spellStart"/>
      <w:r w:rsidRPr="003314E7">
        <w:rPr>
          <w:color w:val="000000"/>
        </w:rPr>
        <w:t>of</w:t>
      </w:r>
      <w:proofErr w:type="spellEnd"/>
      <w:r w:rsidRPr="003314E7">
        <w:rPr>
          <w:color w:val="000000"/>
        </w:rPr>
        <w:t xml:space="preserve"> Fusion Energy 38 (2019)</w:t>
      </w:r>
      <w:r w:rsidR="003314E7">
        <w:rPr>
          <w:color w:val="000000"/>
        </w:rPr>
        <w:t>.</w:t>
      </w:r>
    </w:p>
    <w:p w14:paraId="4B137BC4" w14:textId="0BE06337" w:rsidR="00F3027F" w:rsidRPr="003314E7" w:rsidRDefault="00F3027F" w:rsidP="003314E7">
      <w:pPr>
        <w:spacing w:after="160" w:line="264" w:lineRule="auto"/>
        <w:ind w:left="113" w:hanging="113"/>
        <w:rPr>
          <w:color w:val="000000"/>
        </w:rPr>
      </w:pPr>
      <w:r w:rsidRPr="003314E7">
        <w:rPr>
          <w:color w:val="000000"/>
        </w:rPr>
        <w:t xml:space="preserve">[8] </w:t>
      </w:r>
      <w:r w:rsidR="003314E7" w:rsidRPr="003314E7">
        <w:rPr>
          <w:color w:val="000000"/>
        </w:rPr>
        <w:t>W.</w:t>
      </w:r>
      <w:r w:rsidR="003314E7">
        <w:rPr>
          <w:color w:val="000000"/>
        </w:rPr>
        <w:t xml:space="preserve"> </w:t>
      </w:r>
      <w:r w:rsidRPr="003314E7">
        <w:rPr>
          <w:color w:val="000000"/>
        </w:rPr>
        <w:t xml:space="preserve">Lee,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w:t>
      </w:r>
      <w:r w:rsidRPr="003314E7">
        <w:rPr>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KSTAR</w:t>
      </w:r>
      <w:r w:rsidR="003314E7">
        <w:rPr>
          <w:i/>
          <w:iCs/>
          <w:color w:val="000000"/>
        </w:rPr>
        <w:t>,</w:t>
      </w:r>
      <w:r w:rsidRPr="003314E7">
        <w:rPr>
          <w:color w:val="000000"/>
        </w:rPr>
        <w:t xml:space="preserve"> Journal </w:t>
      </w:r>
      <w:proofErr w:type="spellStart"/>
      <w:r w:rsidRPr="003314E7">
        <w:rPr>
          <w:color w:val="000000"/>
        </w:rPr>
        <w:t>of</w:t>
      </w:r>
      <w:proofErr w:type="spellEnd"/>
      <w:r w:rsidRPr="003314E7">
        <w:rPr>
          <w:color w:val="000000"/>
        </w:rPr>
        <w:t xml:space="preserve"> </w:t>
      </w:r>
      <w:proofErr w:type="spellStart"/>
      <w:r w:rsidRPr="003314E7">
        <w:rPr>
          <w:color w:val="000000"/>
        </w:rPr>
        <w:t>Instrumentation</w:t>
      </w:r>
      <w:proofErr w:type="spellEnd"/>
      <w:r w:rsidRPr="003314E7">
        <w:rPr>
          <w:color w:val="000000"/>
        </w:rPr>
        <w:t xml:space="preserve"> 7 (2012).</w:t>
      </w:r>
    </w:p>
    <w:p w14:paraId="457FEEA3" w14:textId="77AF2011" w:rsidR="00F3027F" w:rsidRPr="003314E7" w:rsidRDefault="00F3027F" w:rsidP="003314E7">
      <w:pPr>
        <w:spacing w:after="160" w:line="264" w:lineRule="auto"/>
        <w:ind w:left="113" w:hanging="113"/>
        <w:rPr>
          <w:color w:val="000000"/>
        </w:rPr>
      </w:pPr>
      <w:r w:rsidRPr="003314E7">
        <w:rPr>
          <w:color w:val="000000"/>
        </w:rPr>
        <w:t xml:space="preserve">[9] </w:t>
      </w:r>
      <w:r w:rsidR="003314E7" w:rsidRPr="003314E7">
        <w:rPr>
          <w:color w:val="000000"/>
        </w:rPr>
        <w:t>S.</w:t>
      </w:r>
      <w:r w:rsidR="003314E7">
        <w:rPr>
          <w:color w:val="000000"/>
        </w:rPr>
        <w:t xml:space="preserve"> </w:t>
      </w:r>
      <w:proofErr w:type="spellStart"/>
      <w:r w:rsidRPr="003314E7">
        <w:rPr>
          <w:color w:val="000000"/>
        </w:rPr>
        <w:t>Yamaguchi</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w:t>
      </w:r>
      <w:r w:rsidRPr="003314E7">
        <w:rPr>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in</w:t>
      </w:r>
      <w:proofErr w:type="spellEnd"/>
      <w:r w:rsidRPr="003314E7">
        <w:rPr>
          <w:i/>
          <w:iCs/>
          <w:color w:val="000000"/>
        </w:rPr>
        <w:t xml:space="preserve"> LHD</w:t>
      </w:r>
      <w:r w:rsidR="003314E7">
        <w:rPr>
          <w:color w:val="000000"/>
        </w:rPr>
        <w:t>,</w:t>
      </w:r>
      <w:r w:rsidRPr="003314E7">
        <w:rPr>
          <w:color w:val="000000"/>
        </w:rPr>
        <w:t xml:space="preserve"> Review </w:t>
      </w:r>
      <w:proofErr w:type="spellStart"/>
      <w:r w:rsidRPr="003314E7">
        <w:rPr>
          <w:color w:val="000000"/>
        </w:rPr>
        <w:t>of</w:t>
      </w:r>
      <w:proofErr w:type="spellEnd"/>
      <w:r w:rsidRPr="003314E7">
        <w:rPr>
          <w:color w:val="000000"/>
        </w:rPr>
        <w:t xml:space="preserve"> </w:t>
      </w:r>
      <w:proofErr w:type="spellStart"/>
      <w:r w:rsidRPr="003314E7">
        <w:rPr>
          <w:color w:val="000000"/>
        </w:rPr>
        <w:t>scientific</w:t>
      </w:r>
      <w:proofErr w:type="spellEnd"/>
      <w:r w:rsidRPr="003314E7">
        <w:rPr>
          <w:color w:val="000000"/>
        </w:rPr>
        <w:t xml:space="preserve"> </w:t>
      </w:r>
      <w:proofErr w:type="spellStart"/>
      <w:r w:rsidRPr="003314E7">
        <w:rPr>
          <w:color w:val="000000"/>
        </w:rPr>
        <w:t>instruments</w:t>
      </w:r>
      <w:proofErr w:type="spellEnd"/>
      <w:r w:rsidRPr="003314E7">
        <w:rPr>
          <w:color w:val="000000"/>
        </w:rPr>
        <w:t xml:space="preserve"> 77 (2006).</w:t>
      </w:r>
    </w:p>
    <w:p w14:paraId="57F2B449" w14:textId="56C2FCB4" w:rsidR="00F3027F" w:rsidRPr="003314E7" w:rsidRDefault="00F3027F" w:rsidP="003314E7">
      <w:pPr>
        <w:spacing w:after="160" w:line="264" w:lineRule="auto"/>
        <w:ind w:left="113" w:hanging="113"/>
        <w:rPr>
          <w:color w:val="000000"/>
        </w:rPr>
      </w:pPr>
      <w:r w:rsidRPr="003314E7">
        <w:rPr>
          <w:color w:val="000000"/>
        </w:rPr>
        <w:t>[10] Z</w:t>
      </w:r>
      <w:r w:rsidR="003314E7">
        <w:rPr>
          <w:color w:val="000000"/>
        </w:rPr>
        <w:t>.</w:t>
      </w:r>
      <w:r w:rsidRPr="003314E7">
        <w:rPr>
          <w:color w:val="000000"/>
        </w:rPr>
        <w:t xml:space="preserve"> </w:t>
      </w:r>
      <w:proofErr w:type="spellStart"/>
      <w:r w:rsidRPr="003314E7">
        <w:rPr>
          <w:color w:val="000000"/>
        </w:rPr>
        <w:t>Shi</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w:t>
      </w:r>
      <w:r w:rsidRPr="003314E7">
        <w:rPr>
          <w:color w:val="000000"/>
        </w:rPr>
        <w:t xml:space="preserve"> </w:t>
      </w:r>
      <w:r w:rsidRPr="003314E7">
        <w:rPr>
          <w:i/>
          <w:iCs/>
          <w:color w:val="000000"/>
        </w:rPr>
        <w:t xml:space="preserve">Development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on</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HL-2A </w:t>
      </w:r>
      <w:proofErr w:type="spellStart"/>
      <w:r w:rsidRPr="003314E7">
        <w:rPr>
          <w:i/>
          <w:iCs/>
          <w:color w:val="000000"/>
        </w:rPr>
        <w:t>tokamak</w:t>
      </w:r>
      <w:proofErr w:type="spellEnd"/>
      <w:r w:rsidR="003314E7" w:rsidRPr="003314E7">
        <w:rPr>
          <w:color w:val="000000"/>
        </w:rPr>
        <w:t>,</w:t>
      </w:r>
      <w:r w:rsidRPr="003314E7">
        <w:rPr>
          <w:color w:val="000000"/>
        </w:rPr>
        <w:t xml:space="preserve"> Review </w:t>
      </w:r>
      <w:proofErr w:type="spellStart"/>
      <w:r w:rsidRPr="003314E7">
        <w:rPr>
          <w:color w:val="000000"/>
        </w:rPr>
        <w:t>of</w:t>
      </w:r>
      <w:proofErr w:type="spellEnd"/>
      <w:r w:rsidRPr="003314E7">
        <w:rPr>
          <w:color w:val="000000"/>
        </w:rPr>
        <w:t xml:space="preserve"> Scientific Instruments 85 (2014).</w:t>
      </w:r>
    </w:p>
    <w:p w14:paraId="14FB42E4" w14:textId="368DCB66" w:rsidR="00F3027F" w:rsidRPr="003314E7" w:rsidRDefault="00F3027F" w:rsidP="003314E7">
      <w:pPr>
        <w:spacing w:after="160" w:line="264" w:lineRule="auto"/>
        <w:ind w:left="113" w:hanging="113"/>
        <w:rPr>
          <w:color w:val="000000"/>
        </w:rPr>
      </w:pPr>
      <w:r w:rsidRPr="003314E7">
        <w:rPr>
          <w:color w:val="000000"/>
        </w:rPr>
        <w:t xml:space="preserve">[11] </w:t>
      </w:r>
      <w:r w:rsidR="003314E7">
        <w:rPr>
          <w:color w:val="000000"/>
        </w:rPr>
        <w:t xml:space="preserve">Y. </w:t>
      </w:r>
      <w:proofErr w:type="spellStart"/>
      <w:r w:rsidRPr="003314E7">
        <w:rPr>
          <w:color w:val="000000"/>
        </w:rPr>
        <w:t>Zhu</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w:t>
      </w:r>
      <w:r w:rsidRPr="003314E7">
        <w:rPr>
          <w:color w:val="000000"/>
        </w:rPr>
        <w:t xml:space="preserve"> </w:t>
      </w:r>
      <w:proofErr w:type="spellStart"/>
      <w:r w:rsidRPr="003314E7">
        <w:rPr>
          <w:i/>
          <w:iCs/>
          <w:color w:val="000000"/>
        </w:rPr>
        <w:t>Millimeter-wave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diagnostics</w:t>
      </w:r>
      <w:proofErr w:type="spellEnd"/>
      <w:r w:rsidRPr="003314E7">
        <w:rPr>
          <w:i/>
          <w:iCs/>
          <w:color w:val="000000"/>
        </w:rPr>
        <w:t xml:space="preserve"> </w:t>
      </w:r>
      <w:proofErr w:type="spellStart"/>
      <w:r w:rsidRPr="003314E7">
        <w:rPr>
          <w:i/>
          <w:iCs/>
          <w:color w:val="000000"/>
        </w:rPr>
        <w:t>systems</w:t>
      </w:r>
      <w:proofErr w:type="spellEnd"/>
      <w:r w:rsidRPr="003314E7">
        <w:rPr>
          <w:i/>
          <w:iCs/>
          <w:color w:val="000000"/>
        </w:rPr>
        <w:t xml:space="preserve"> </w:t>
      </w:r>
      <w:proofErr w:type="spellStart"/>
      <w:r w:rsidRPr="003314E7">
        <w:rPr>
          <w:i/>
          <w:iCs/>
          <w:color w:val="000000"/>
        </w:rPr>
        <w:t>on</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EAST </w:t>
      </w:r>
      <w:proofErr w:type="spellStart"/>
      <w:r w:rsidRPr="003314E7">
        <w:rPr>
          <w:i/>
          <w:iCs/>
          <w:color w:val="000000"/>
        </w:rPr>
        <w:t>tokamak</w:t>
      </w:r>
      <w:proofErr w:type="spellEnd"/>
      <w:r w:rsidR="003314E7" w:rsidRPr="003314E7">
        <w:rPr>
          <w:color w:val="000000"/>
        </w:rPr>
        <w:t>,</w:t>
      </w:r>
      <w:r w:rsidRPr="003314E7">
        <w:rPr>
          <w:color w:val="000000"/>
        </w:rPr>
        <w:t xml:space="preserve"> Review </w:t>
      </w:r>
      <w:proofErr w:type="spellStart"/>
      <w:r w:rsidRPr="003314E7">
        <w:rPr>
          <w:color w:val="000000"/>
        </w:rPr>
        <w:t>of</w:t>
      </w:r>
      <w:proofErr w:type="spellEnd"/>
      <w:r w:rsidRPr="003314E7">
        <w:rPr>
          <w:color w:val="000000"/>
        </w:rPr>
        <w:t xml:space="preserve"> Scientific Instruments 87 (2016). </w:t>
      </w:r>
    </w:p>
    <w:p w14:paraId="0641EDAA" w14:textId="675D038F" w:rsidR="00F3027F" w:rsidRPr="003314E7" w:rsidRDefault="00F3027F" w:rsidP="003314E7">
      <w:pPr>
        <w:spacing w:after="160" w:line="264" w:lineRule="auto"/>
        <w:ind w:left="113" w:hanging="113"/>
        <w:rPr>
          <w:color w:val="000000"/>
        </w:rPr>
      </w:pPr>
      <w:r w:rsidRPr="003314E7">
        <w:rPr>
          <w:color w:val="000000"/>
        </w:rPr>
        <w:t xml:space="preserve">[12] </w:t>
      </w:r>
      <w:r w:rsidR="003314E7">
        <w:rPr>
          <w:color w:val="000000"/>
        </w:rPr>
        <w:t xml:space="preserve">W. </w:t>
      </w:r>
      <w:proofErr w:type="spellStart"/>
      <w:r w:rsidRPr="003314E7">
        <w:rPr>
          <w:color w:val="000000"/>
        </w:rPr>
        <w:t>Liao</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003314E7">
        <w:rPr>
          <w:color w:val="000000"/>
        </w:rPr>
        <w:t xml:space="preserve">, </w:t>
      </w:r>
      <w:proofErr w:type="spellStart"/>
      <w:r w:rsidRPr="003314E7">
        <w:rPr>
          <w:i/>
          <w:iCs/>
          <w:color w:val="000000"/>
        </w:rPr>
        <w:t>Bench</w:t>
      </w:r>
      <w:proofErr w:type="spellEnd"/>
      <w:r w:rsidRPr="003314E7">
        <w:rPr>
          <w:i/>
          <w:iCs/>
          <w:color w:val="000000"/>
        </w:rPr>
        <w:t xml:space="preserve"> </w:t>
      </w:r>
      <w:proofErr w:type="spellStart"/>
      <w:r w:rsidRPr="003314E7">
        <w:rPr>
          <w:i/>
          <w:iCs/>
          <w:color w:val="000000"/>
        </w:rPr>
        <w:t>test</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system</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EAST </w:t>
      </w:r>
      <w:proofErr w:type="spellStart"/>
      <w:r w:rsidRPr="003314E7">
        <w:rPr>
          <w:i/>
          <w:iCs/>
          <w:color w:val="000000"/>
        </w:rPr>
        <w:t>tokamak</w:t>
      </w:r>
      <w:proofErr w:type="spellEnd"/>
      <w:r w:rsidR="003314E7">
        <w:rPr>
          <w:color w:val="000000"/>
        </w:rPr>
        <w:t>,</w:t>
      </w:r>
      <w:r w:rsidRPr="003314E7">
        <w:rPr>
          <w:color w:val="000000"/>
        </w:rPr>
        <w:t xml:space="preserve"> Journal </w:t>
      </w:r>
      <w:proofErr w:type="spellStart"/>
      <w:r w:rsidRPr="003314E7">
        <w:rPr>
          <w:color w:val="000000"/>
        </w:rPr>
        <w:t>of</w:t>
      </w:r>
      <w:proofErr w:type="spellEnd"/>
      <w:r w:rsidRPr="003314E7">
        <w:rPr>
          <w:color w:val="000000"/>
        </w:rPr>
        <w:t xml:space="preserve"> </w:t>
      </w:r>
      <w:proofErr w:type="spellStart"/>
      <w:r w:rsidRPr="003314E7">
        <w:rPr>
          <w:color w:val="000000"/>
        </w:rPr>
        <w:t>Instrumentation</w:t>
      </w:r>
      <w:proofErr w:type="spellEnd"/>
      <w:r w:rsidRPr="003314E7">
        <w:rPr>
          <w:color w:val="000000"/>
        </w:rPr>
        <w:t xml:space="preserve"> 15 (2020)</w:t>
      </w:r>
      <w:r w:rsidR="003314E7">
        <w:rPr>
          <w:color w:val="000000"/>
        </w:rPr>
        <w:t>.</w:t>
      </w:r>
    </w:p>
    <w:p w14:paraId="4E4CD138" w14:textId="0D946644" w:rsidR="003314E7" w:rsidRDefault="00F3027F" w:rsidP="003314E7">
      <w:pPr>
        <w:spacing w:after="160" w:line="264" w:lineRule="auto"/>
        <w:ind w:left="113" w:hanging="113"/>
        <w:rPr>
          <w:color w:val="000000"/>
        </w:rPr>
      </w:pPr>
      <w:bookmarkStart w:id="459" w:name="_Hlk186544501"/>
      <w:r w:rsidRPr="003314E7">
        <w:rPr>
          <w:color w:val="000000"/>
        </w:rPr>
        <w:t xml:space="preserve">[13] T. </w:t>
      </w:r>
      <w:proofErr w:type="spellStart"/>
      <w:r w:rsidRPr="003314E7">
        <w:rPr>
          <w:color w:val="000000"/>
        </w:rPr>
        <w:t>Munsat</w:t>
      </w:r>
      <w:proofErr w:type="spellEnd"/>
      <w:r w:rsidRPr="003314E7">
        <w:rPr>
          <w:color w:val="000000"/>
        </w:rPr>
        <w:t xml:space="preserve">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 xml:space="preserve"> </w:t>
      </w:r>
      <w:r w:rsidRPr="003314E7">
        <w:rPr>
          <w:i/>
          <w:iCs/>
          <w:color w:val="000000"/>
        </w:rPr>
        <w:t xml:space="preserve">Laboratory </w:t>
      </w:r>
      <w:proofErr w:type="spellStart"/>
      <w:r w:rsidRPr="003314E7">
        <w:rPr>
          <w:i/>
          <w:iCs/>
          <w:color w:val="000000"/>
        </w:rPr>
        <w:t>characterization</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an</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reflectometer</w:t>
      </w:r>
      <w:proofErr w:type="spellEnd"/>
      <w:r w:rsidRPr="003314E7">
        <w:rPr>
          <w:i/>
          <w:iCs/>
          <w:color w:val="000000"/>
        </w:rPr>
        <w:t xml:space="preserve"> </w:t>
      </w:r>
      <w:proofErr w:type="spellStart"/>
      <w:r w:rsidRPr="003314E7">
        <w:rPr>
          <w:i/>
          <w:iCs/>
          <w:color w:val="000000"/>
        </w:rPr>
        <w:t>system</w:t>
      </w:r>
      <w:proofErr w:type="spellEnd"/>
      <w:r w:rsidRPr="003314E7">
        <w:rPr>
          <w:color w:val="000000"/>
        </w:rPr>
        <w:t xml:space="preserve">, </w:t>
      </w:r>
      <w:proofErr w:type="spellStart"/>
      <w:r w:rsidRPr="003314E7">
        <w:rPr>
          <w:color w:val="000000"/>
        </w:rPr>
        <w:t>Plasma</w:t>
      </w:r>
      <w:proofErr w:type="spellEnd"/>
      <w:r w:rsidRPr="003314E7">
        <w:rPr>
          <w:color w:val="000000"/>
        </w:rPr>
        <w:t xml:space="preserve"> </w:t>
      </w:r>
      <w:proofErr w:type="spellStart"/>
      <w:r w:rsidRPr="003314E7">
        <w:rPr>
          <w:color w:val="000000"/>
        </w:rPr>
        <w:t>Phys</w:t>
      </w:r>
      <w:proofErr w:type="spellEnd"/>
      <w:r w:rsidRPr="003314E7">
        <w:rPr>
          <w:color w:val="000000"/>
        </w:rPr>
        <w:t xml:space="preserve">. </w:t>
      </w:r>
      <w:proofErr w:type="spellStart"/>
      <w:r w:rsidRPr="003314E7">
        <w:rPr>
          <w:color w:val="000000"/>
        </w:rPr>
        <w:t>Controlled</w:t>
      </w:r>
      <w:proofErr w:type="spellEnd"/>
      <w:r w:rsidRPr="003314E7">
        <w:rPr>
          <w:color w:val="000000"/>
        </w:rPr>
        <w:t xml:space="preserve"> Fusion 45</w:t>
      </w:r>
      <w:r w:rsidR="003314E7">
        <w:rPr>
          <w:color w:val="000000"/>
        </w:rPr>
        <w:t xml:space="preserve"> (2003)</w:t>
      </w:r>
      <w:r w:rsidRPr="003314E7">
        <w:rPr>
          <w:color w:val="000000"/>
        </w:rPr>
        <w:t xml:space="preserve"> 4</w:t>
      </w:r>
      <w:bookmarkStart w:id="460" w:name="_Hlk186544520"/>
      <w:bookmarkEnd w:id="459"/>
      <w:r w:rsidR="003314E7">
        <w:rPr>
          <w:color w:val="000000"/>
        </w:rPr>
        <w:t>.</w:t>
      </w:r>
    </w:p>
    <w:p w14:paraId="1F448904" w14:textId="5DAA2639" w:rsidR="00FA46BA" w:rsidRPr="003314E7" w:rsidRDefault="00F3027F" w:rsidP="003314E7">
      <w:pPr>
        <w:spacing w:after="160" w:line="264" w:lineRule="auto"/>
        <w:ind w:left="113" w:hanging="113"/>
        <w:rPr>
          <w:color w:val="000000"/>
        </w:rPr>
      </w:pPr>
      <w:r w:rsidRPr="003314E7">
        <w:rPr>
          <w:color w:val="000000"/>
        </w:rPr>
        <w:lastRenderedPageBreak/>
        <w:t xml:space="preserve">[14] </w:t>
      </w:r>
      <w:proofErr w:type="spellStart"/>
      <w:r w:rsidRPr="003314E7">
        <w:rPr>
          <w:color w:val="000000"/>
        </w:rPr>
        <w:t>Zhu</w:t>
      </w:r>
      <w:proofErr w:type="spellEnd"/>
      <w:r w:rsidRPr="003314E7">
        <w:rPr>
          <w:color w:val="000000"/>
        </w:rPr>
        <w:t xml:space="preserve"> Y, </w:t>
      </w:r>
      <w:proofErr w:type="spellStart"/>
      <w:r w:rsidRPr="003314E7">
        <w:rPr>
          <w:color w:val="000000"/>
        </w:rPr>
        <w:t>Zhao</w:t>
      </w:r>
      <w:proofErr w:type="spellEnd"/>
      <w:r w:rsidRPr="003314E7">
        <w:rPr>
          <w:color w:val="000000"/>
        </w:rPr>
        <w:t xml:space="preserve"> Z, </w:t>
      </w:r>
      <w:proofErr w:type="spellStart"/>
      <w:r w:rsidRPr="003314E7">
        <w:rPr>
          <w:color w:val="000000"/>
        </w:rPr>
        <w:t>Tong</w:t>
      </w:r>
      <w:proofErr w:type="spellEnd"/>
      <w:r w:rsidRPr="003314E7">
        <w:rPr>
          <w:color w:val="000000"/>
        </w:rPr>
        <w:t xml:space="preserve"> L, </w:t>
      </w:r>
      <w:proofErr w:type="spellStart"/>
      <w:r w:rsidRPr="003314E7">
        <w:rPr>
          <w:color w:val="000000"/>
        </w:rPr>
        <w:t>et</w:t>
      </w:r>
      <w:proofErr w:type="spellEnd"/>
      <w:r w:rsidRPr="003314E7">
        <w:rPr>
          <w:color w:val="000000"/>
        </w:rPr>
        <w:t xml:space="preserve"> </w:t>
      </w:r>
      <w:proofErr w:type="spellStart"/>
      <w:r w:rsidRPr="003314E7">
        <w:rPr>
          <w:color w:val="000000"/>
        </w:rPr>
        <w:t>al</w:t>
      </w:r>
      <w:proofErr w:type="spellEnd"/>
      <w:r w:rsidRPr="003314E7">
        <w:rPr>
          <w:color w:val="000000"/>
        </w:rPr>
        <w:t>.</w:t>
      </w:r>
      <w:r w:rsidR="003314E7">
        <w:rPr>
          <w:color w:val="000000"/>
        </w:rPr>
        <w:t>,</w:t>
      </w:r>
      <w:r w:rsidRPr="003314E7">
        <w:rPr>
          <w:color w:val="000000"/>
        </w:rPr>
        <w:t xml:space="preserve"> </w:t>
      </w:r>
      <w:proofErr w:type="spellStart"/>
      <w:r w:rsidRPr="003314E7">
        <w:rPr>
          <w:i/>
          <w:iCs/>
          <w:color w:val="000000"/>
        </w:rPr>
        <w:t>Optics</w:t>
      </w:r>
      <w:proofErr w:type="spellEnd"/>
      <w:r w:rsidRPr="003314E7">
        <w:rPr>
          <w:i/>
          <w:iCs/>
          <w:color w:val="000000"/>
        </w:rPr>
        <w:t xml:space="preserve"> </w:t>
      </w:r>
      <w:proofErr w:type="spellStart"/>
      <w:r w:rsidRPr="003314E7">
        <w:rPr>
          <w:i/>
          <w:iCs/>
          <w:color w:val="000000"/>
        </w:rPr>
        <w:t>system</w:t>
      </w:r>
      <w:proofErr w:type="spellEnd"/>
      <w:r w:rsidRPr="003314E7">
        <w:rPr>
          <w:i/>
          <w:iCs/>
          <w:color w:val="000000"/>
        </w:rPr>
        <w:t xml:space="preserve"> </w:t>
      </w:r>
      <w:proofErr w:type="spellStart"/>
      <w:r w:rsidRPr="003314E7">
        <w:rPr>
          <w:i/>
          <w:iCs/>
          <w:color w:val="000000"/>
        </w:rPr>
        <w:t>design</w:t>
      </w:r>
      <w:proofErr w:type="spellEnd"/>
      <w:r w:rsidRPr="003314E7">
        <w:rPr>
          <w:i/>
          <w:iCs/>
          <w:color w:val="000000"/>
        </w:rPr>
        <w:t xml:space="preserve"> </w:t>
      </w:r>
      <w:proofErr w:type="spellStart"/>
      <w:r w:rsidRPr="003314E7">
        <w:rPr>
          <w:i/>
          <w:iCs/>
          <w:color w:val="000000"/>
        </w:rPr>
        <w:t>of</w:t>
      </w:r>
      <w:proofErr w:type="spellEnd"/>
      <w:r w:rsidRPr="003314E7">
        <w:rPr>
          <w:i/>
          <w:iCs/>
          <w:color w:val="000000"/>
        </w:rPr>
        <w:t xml:space="preserve"> </w:t>
      </w:r>
      <w:proofErr w:type="spellStart"/>
      <w:r w:rsidRPr="003314E7">
        <w:rPr>
          <w:i/>
          <w:iCs/>
          <w:color w:val="000000"/>
        </w:rPr>
        <w:t>microwave</w:t>
      </w:r>
      <w:proofErr w:type="spellEnd"/>
      <w:r w:rsidRPr="003314E7">
        <w:rPr>
          <w:i/>
          <w:iCs/>
          <w:color w:val="000000"/>
        </w:rPr>
        <w:t xml:space="preserve"> </w:t>
      </w:r>
      <w:proofErr w:type="spellStart"/>
      <w:r w:rsidRPr="003314E7">
        <w:rPr>
          <w:i/>
          <w:iCs/>
          <w:color w:val="000000"/>
        </w:rPr>
        <w:t>imaging</w:t>
      </w:r>
      <w:proofErr w:type="spellEnd"/>
      <w:r w:rsidRPr="003314E7">
        <w:rPr>
          <w:i/>
          <w:iCs/>
          <w:color w:val="000000"/>
        </w:rPr>
        <w:t xml:space="preserve"> </w:t>
      </w:r>
      <w:proofErr w:type="spellStart"/>
      <w:r w:rsidRPr="003314E7">
        <w:rPr>
          <w:i/>
          <w:iCs/>
          <w:color w:val="000000"/>
        </w:rPr>
        <w:t>reflectometry</w:t>
      </w:r>
      <w:proofErr w:type="spellEnd"/>
      <w:r w:rsidRPr="003314E7">
        <w:rPr>
          <w:i/>
          <w:iCs/>
          <w:color w:val="000000"/>
        </w:rPr>
        <w:t xml:space="preserve"> </w:t>
      </w:r>
      <w:proofErr w:type="spellStart"/>
      <w:r w:rsidRPr="003314E7">
        <w:rPr>
          <w:i/>
          <w:iCs/>
          <w:color w:val="000000"/>
        </w:rPr>
        <w:t>for</w:t>
      </w:r>
      <w:proofErr w:type="spellEnd"/>
      <w:r w:rsidRPr="003314E7">
        <w:rPr>
          <w:i/>
          <w:iCs/>
          <w:color w:val="000000"/>
        </w:rPr>
        <w:t xml:space="preserve"> </w:t>
      </w:r>
      <w:proofErr w:type="spellStart"/>
      <w:r w:rsidRPr="003314E7">
        <w:rPr>
          <w:i/>
          <w:iCs/>
          <w:color w:val="000000"/>
        </w:rPr>
        <w:t>the</w:t>
      </w:r>
      <w:proofErr w:type="spellEnd"/>
      <w:r w:rsidRPr="003314E7">
        <w:rPr>
          <w:i/>
          <w:iCs/>
          <w:color w:val="000000"/>
        </w:rPr>
        <w:t xml:space="preserve"> EAST </w:t>
      </w:r>
      <w:proofErr w:type="spellStart"/>
      <w:r w:rsidRPr="003314E7">
        <w:rPr>
          <w:i/>
          <w:iCs/>
          <w:color w:val="000000"/>
        </w:rPr>
        <w:t>tokamak</w:t>
      </w:r>
      <w:proofErr w:type="spellEnd"/>
      <w:r w:rsidR="003314E7">
        <w:rPr>
          <w:color w:val="000000"/>
        </w:rPr>
        <w:t>,</w:t>
      </w:r>
      <w:r w:rsidRPr="003314E7">
        <w:rPr>
          <w:color w:val="000000"/>
        </w:rPr>
        <w:t xml:space="preserve"> </w:t>
      </w:r>
      <w:proofErr w:type="spellStart"/>
      <w:r w:rsidRPr="003314E7">
        <w:rPr>
          <w:color w:val="000000"/>
        </w:rPr>
        <w:t>Plasma</w:t>
      </w:r>
      <w:proofErr w:type="spellEnd"/>
      <w:r w:rsidRPr="003314E7">
        <w:rPr>
          <w:color w:val="000000"/>
        </w:rPr>
        <w:t xml:space="preserve"> Science </w:t>
      </w:r>
      <w:proofErr w:type="spellStart"/>
      <w:r w:rsidRPr="003314E7">
        <w:rPr>
          <w:color w:val="000000"/>
        </w:rPr>
        <w:t>and</w:t>
      </w:r>
      <w:proofErr w:type="spellEnd"/>
      <w:r w:rsidRPr="003314E7">
        <w:rPr>
          <w:color w:val="000000"/>
        </w:rPr>
        <w:t xml:space="preserve"> Technology</w:t>
      </w:r>
      <w:r w:rsidR="003314E7">
        <w:rPr>
          <w:color w:val="000000"/>
        </w:rPr>
        <w:t xml:space="preserve"> 18</w:t>
      </w:r>
      <w:r w:rsidRPr="003314E7">
        <w:rPr>
          <w:color w:val="000000"/>
        </w:rPr>
        <w:t xml:space="preserve"> </w:t>
      </w:r>
      <w:r w:rsidR="003314E7">
        <w:rPr>
          <w:color w:val="000000"/>
        </w:rPr>
        <w:t>(</w:t>
      </w:r>
      <w:r w:rsidRPr="003314E7">
        <w:rPr>
          <w:color w:val="000000"/>
        </w:rPr>
        <w:t>2016</w:t>
      </w:r>
      <w:r w:rsidR="003314E7">
        <w:rPr>
          <w:color w:val="000000"/>
        </w:rPr>
        <w:t xml:space="preserve">) </w:t>
      </w:r>
      <w:r w:rsidRPr="003314E7">
        <w:rPr>
          <w:color w:val="000000"/>
        </w:rPr>
        <w:t>4.</w:t>
      </w:r>
      <w:bookmarkEnd w:id="460"/>
    </w:p>
    <w:sectPr w:rsidR="00FA46BA" w:rsidRPr="003314E7">
      <w:footerReference w:type="default" r:id="rId24"/>
      <w:headerReference w:type="first" r:id="rId25"/>
      <w:footerReference w:type="first" r:id="rId26"/>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10" w:author="Yilun Zhu" w:date="2025-02-03T19:49:00Z" w:initials="YZ">
    <w:p w14:paraId="712A439F" w14:textId="77777777" w:rsidR="00966F35" w:rsidRDefault="00966F35" w:rsidP="00966F35">
      <w:r>
        <w:rPr>
          <w:rStyle w:val="CommentReference"/>
        </w:rPr>
        <w:annotationRef/>
      </w:r>
      <w:r>
        <w:rPr>
          <w:lang w:val="en-US" w:eastAsia="en-US"/>
        </w:rPr>
        <w:t xml:space="preserve">Please add more references about the diagnostic principle and other tokamak applications. </w:t>
      </w:r>
    </w:p>
  </w:comment>
  <w:comment w:id="164" w:author="Yilun Zhu" w:date="2025-02-03T21:35:00Z" w:initials="YZ">
    <w:p w14:paraId="53DCA8A0" w14:textId="77777777" w:rsidR="0000667F" w:rsidRDefault="0000667F" w:rsidP="0000667F">
      <w:r>
        <w:rPr>
          <w:rStyle w:val="CommentReference"/>
        </w:rPr>
        <w:annotationRef/>
      </w:r>
      <w:r>
        <w:rPr>
          <w:lang w:val="en-US" w:eastAsia="en-US"/>
        </w:rPr>
        <w:t xml:space="preserve">This figure may be published. Please replace with EAST MIR photo and updated 3D model. </w:t>
      </w:r>
    </w:p>
  </w:comment>
  <w:comment w:id="208" w:author="Yilun Zhu" w:date="2025-02-03T21:48:00Z" w:initials="YZ">
    <w:p w14:paraId="3880A279" w14:textId="77777777" w:rsidR="00BF7581" w:rsidRDefault="00BF7581" w:rsidP="00BF7581">
      <w:r>
        <w:rPr>
          <w:rStyle w:val="CommentReference"/>
        </w:rPr>
        <w:annotationRef/>
      </w:r>
      <w:r>
        <w:rPr>
          <w:lang w:val="en-US" w:eastAsia="en-US"/>
        </w:rPr>
        <w:t>Change the ECEI and MIR block color agree with the curves. ECEI should be blue and MIR should be green.</w:t>
      </w:r>
    </w:p>
  </w:comment>
  <w:comment w:id="207" w:author="Yilun Zhu" w:date="2025-02-03T21:35:00Z" w:initials="YZ">
    <w:p w14:paraId="1C9D80D1" w14:textId="3B713219" w:rsidR="0000667F" w:rsidRDefault="0000667F" w:rsidP="0000667F">
      <w:r>
        <w:rPr>
          <w:rStyle w:val="CommentReference"/>
        </w:rPr>
        <w:annotationRef/>
      </w:r>
      <w:r>
        <w:rPr>
          <w:lang w:val="en-US" w:eastAsia="en-US"/>
        </w:rPr>
        <w:t xml:space="preserve">Please make the orientation align with Figure 1, which means the low field side should stand on left side. </w:t>
      </w:r>
    </w:p>
  </w:comment>
  <w:comment w:id="234" w:author="Yilun Zhu" w:date="2025-02-03T21:59:00Z" w:initials="YZ">
    <w:p w14:paraId="18F4AB6F" w14:textId="77777777" w:rsidR="009876BE" w:rsidRDefault="009876BE" w:rsidP="009876BE">
      <w:r>
        <w:rPr>
          <w:rStyle w:val="CommentReference"/>
        </w:rPr>
        <w:annotationRef/>
      </w:r>
      <w:r>
        <w:rPr>
          <w:lang w:val="en-US" w:eastAsia="en-US"/>
        </w:rPr>
        <w:t>Add one more figure to show the transmitter source chain with 8-tone.</w:t>
      </w:r>
    </w:p>
  </w:comment>
  <w:comment w:id="260" w:author="Yilun Zhu" w:date="2025-02-03T23:14:00Z" w:initials="YZ">
    <w:p w14:paraId="1A4A3507" w14:textId="77777777" w:rsidR="00187F9F" w:rsidRDefault="00187F9F" w:rsidP="00187F9F">
      <w:r>
        <w:rPr>
          <w:rStyle w:val="CommentReference"/>
        </w:rPr>
        <w:annotationRef/>
      </w:r>
      <w:r>
        <w:rPr>
          <w:lang w:val="en-US" w:eastAsia="en-US"/>
        </w:rPr>
        <w:t>WHICH TYPE?</w:t>
      </w:r>
    </w:p>
  </w:comment>
  <w:comment w:id="268" w:author="Yilun Zhu" w:date="2025-02-03T23:09:00Z" w:initials="YZ">
    <w:p w14:paraId="184B0092" w14:textId="6FFE5E05" w:rsidR="00AB2EEF" w:rsidRDefault="00AB2EEF" w:rsidP="00AB2EEF">
      <w:r>
        <w:rPr>
          <w:rStyle w:val="CommentReference"/>
        </w:rPr>
        <w:annotationRef/>
      </w:r>
      <w:r>
        <w:rPr>
          <w:lang w:val="en-US" w:eastAsia="en-US"/>
        </w:rPr>
        <w:t xml:space="preserve">Mirror the figure 3, make the transmitter output at the right side, which agrees with Fig. 1 and 2. </w:t>
      </w:r>
    </w:p>
  </w:comment>
  <w:comment w:id="308" w:author="Yilun Zhu" w:date="2025-02-03T23:45:00Z" w:initials="YZ">
    <w:p w14:paraId="25E6C880" w14:textId="77777777" w:rsidR="00292EF5" w:rsidRDefault="00292EF5" w:rsidP="00292EF5">
      <w:r>
        <w:rPr>
          <w:rStyle w:val="CommentReference"/>
        </w:rPr>
        <w:annotationRef/>
      </w:r>
      <w:r>
        <w:rPr>
          <w:lang w:val="en-US" w:eastAsia="en-US"/>
        </w:rPr>
        <w:t>18.4 MHz??</w:t>
      </w:r>
    </w:p>
  </w:comment>
  <w:comment w:id="319" w:author="Yilun Zhu" w:date="2025-02-03T23:46:00Z" w:initials="YZ">
    <w:p w14:paraId="5FAF4931" w14:textId="77777777" w:rsidR="00292EF5" w:rsidRDefault="00292EF5" w:rsidP="00292EF5">
      <w:r>
        <w:rPr>
          <w:rStyle w:val="CommentReference"/>
        </w:rPr>
        <w:annotationRef/>
      </w:r>
      <w:r>
        <w:rPr>
          <w:lang w:val="en-US" w:eastAsia="en-US"/>
        </w:rPr>
        <w:t>18.4??</w:t>
      </w:r>
    </w:p>
  </w:comment>
  <w:comment w:id="336" w:author="Yilun Zhu" w:date="2025-02-03T23:45:00Z" w:initials="YZ">
    <w:p w14:paraId="61265E64" w14:textId="5B9E3CEA" w:rsidR="00292EF5" w:rsidRDefault="00292EF5" w:rsidP="00292EF5">
      <w:r>
        <w:rPr>
          <w:rStyle w:val="CommentReference"/>
        </w:rPr>
        <w:annotationRef/>
      </w:r>
      <w:r>
        <w:rPr>
          <w:lang w:val="en-US" w:eastAsia="en-US"/>
        </w:rPr>
        <w:t>18.4??</w:t>
      </w:r>
    </w:p>
  </w:comment>
  <w:comment w:id="346" w:author="Yilun Zhu" w:date="2025-02-03T23:44:00Z" w:initials="YZ">
    <w:p w14:paraId="796717E4" w14:textId="7557F4AF" w:rsidR="00292EF5" w:rsidRDefault="00292EF5" w:rsidP="00292EF5">
      <w:r>
        <w:rPr>
          <w:rStyle w:val="CommentReference"/>
        </w:rPr>
        <w:annotationRef/>
      </w:r>
      <w:r>
        <w:rPr>
          <w:lang w:val="en-US" w:eastAsia="en-US"/>
        </w:rPr>
        <w:t>18.4 MHz??</w:t>
      </w:r>
    </w:p>
  </w:comment>
  <w:comment w:id="364" w:author="Yilun Zhu" w:date="2025-02-03T23:11:00Z" w:initials="YZ">
    <w:p w14:paraId="5504A235" w14:textId="109C0F55" w:rsidR="00AB2EEF" w:rsidRDefault="00AB2EEF" w:rsidP="00AB2EEF">
      <w:r>
        <w:rPr>
          <w:rStyle w:val="CommentReference"/>
        </w:rPr>
        <w:annotationRef/>
      </w:r>
      <w:r>
        <w:rPr>
          <w:lang w:val="en-US" w:eastAsia="en-US"/>
        </w:rPr>
        <w:t>Please make sure if this figure has been published or not. If so, you have to re-draw the MIR back-end electronics diagram.</w:t>
      </w:r>
    </w:p>
  </w:comment>
  <w:comment w:id="435" w:author="Yilun Zhu" w:date="2025-02-04T00:23:00Z" w:initials="YZ">
    <w:p w14:paraId="596A5958" w14:textId="77777777" w:rsidR="0077772B" w:rsidRDefault="0077772B" w:rsidP="0077772B">
      <w:r>
        <w:rPr>
          <w:rStyle w:val="CommentReference"/>
        </w:rPr>
        <w:annotationRef/>
      </w:r>
      <w:r>
        <w:rPr>
          <w:lang w:val="en-US" w:eastAsia="en-US"/>
        </w:rPr>
        <w:t>Please confirm whether this figure published or not. If so, make a new one</w:t>
      </w:r>
    </w:p>
  </w:comment>
  <w:comment w:id="437" w:author="Yilun Zhu" w:date="2025-02-04T00:31:00Z" w:initials="YZ">
    <w:p w14:paraId="40A8A6D4" w14:textId="77777777" w:rsidR="00AC59FD" w:rsidRDefault="00AC59FD" w:rsidP="00AC59FD">
      <w:r>
        <w:rPr>
          <w:rStyle w:val="CommentReference"/>
        </w:rPr>
        <w:annotationRef/>
      </w:r>
      <w:r>
        <w:rPr>
          <w:lang w:val="en-US" w:eastAsia="en-US"/>
        </w:rPr>
        <w:t xml:space="preserve">I am sure the Fig. 6 has been published. You have to make a new 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2A439F" w15:done="0"/>
  <w15:commentEx w15:paraId="53DCA8A0" w15:done="0"/>
  <w15:commentEx w15:paraId="3880A279" w15:done="0"/>
  <w15:commentEx w15:paraId="1C9D80D1" w15:done="0"/>
  <w15:commentEx w15:paraId="18F4AB6F" w15:done="0"/>
  <w15:commentEx w15:paraId="1A4A3507" w15:done="0"/>
  <w15:commentEx w15:paraId="184B0092" w15:done="0"/>
  <w15:commentEx w15:paraId="25E6C880" w15:done="0"/>
  <w15:commentEx w15:paraId="5FAF4931" w15:done="0"/>
  <w15:commentEx w15:paraId="61265E64" w15:done="0"/>
  <w15:commentEx w15:paraId="796717E4" w15:done="0"/>
  <w15:commentEx w15:paraId="5504A235" w15:done="0"/>
  <w15:commentEx w15:paraId="596A5958" w15:done="0"/>
  <w15:commentEx w15:paraId="40A8A6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356C1A" w16cex:dateUtc="2025-02-04T00:49:00Z"/>
  <w16cex:commentExtensible w16cex:durableId="5175BAF9" w16cex:dateUtc="2025-02-04T02:35:00Z"/>
  <w16cex:commentExtensible w16cex:durableId="6A2F3881" w16cex:dateUtc="2025-02-04T02:48:00Z"/>
  <w16cex:commentExtensible w16cex:durableId="798FC145" w16cex:dateUtc="2025-02-04T02:35:00Z"/>
  <w16cex:commentExtensible w16cex:durableId="5F678AB5" w16cex:dateUtc="2025-02-04T02:59:00Z"/>
  <w16cex:commentExtensible w16cex:durableId="4068CBBC" w16cex:dateUtc="2025-02-04T04:14:00Z"/>
  <w16cex:commentExtensible w16cex:durableId="463D1939" w16cex:dateUtc="2025-02-04T04:09:00Z"/>
  <w16cex:commentExtensible w16cex:durableId="49886189" w16cex:dateUtc="2025-02-04T04:45:00Z"/>
  <w16cex:commentExtensible w16cex:durableId="03462C98" w16cex:dateUtc="2025-02-04T04:46:00Z"/>
  <w16cex:commentExtensible w16cex:durableId="7DB9B736" w16cex:dateUtc="2025-02-04T04:45:00Z"/>
  <w16cex:commentExtensible w16cex:durableId="137BA4D3" w16cex:dateUtc="2025-02-04T04:44:00Z"/>
  <w16cex:commentExtensible w16cex:durableId="01131394" w16cex:dateUtc="2025-02-04T04:11:00Z"/>
  <w16cex:commentExtensible w16cex:durableId="1C54B4CF" w16cex:dateUtc="2025-02-04T05:23:00Z"/>
  <w16cex:commentExtensible w16cex:durableId="40E59D17" w16cex:dateUtc="2025-02-04T0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2A439F" w16cid:durableId="3D356C1A"/>
  <w16cid:commentId w16cid:paraId="53DCA8A0" w16cid:durableId="5175BAF9"/>
  <w16cid:commentId w16cid:paraId="3880A279" w16cid:durableId="6A2F3881"/>
  <w16cid:commentId w16cid:paraId="1C9D80D1" w16cid:durableId="798FC145"/>
  <w16cid:commentId w16cid:paraId="18F4AB6F" w16cid:durableId="5F678AB5"/>
  <w16cid:commentId w16cid:paraId="1A4A3507" w16cid:durableId="4068CBBC"/>
  <w16cid:commentId w16cid:paraId="184B0092" w16cid:durableId="463D1939"/>
  <w16cid:commentId w16cid:paraId="25E6C880" w16cid:durableId="49886189"/>
  <w16cid:commentId w16cid:paraId="5FAF4931" w16cid:durableId="03462C98"/>
  <w16cid:commentId w16cid:paraId="61265E64" w16cid:durableId="7DB9B736"/>
  <w16cid:commentId w16cid:paraId="796717E4" w16cid:durableId="137BA4D3"/>
  <w16cid:commentId w16cid:paraId="5504A235" w16cid:durableId="01131394"/>
  <w16cid:commentId w16cid:paraId="596A5958" w16cid:durableId="1C54B4CF"/>
  <w16cid:commentId w16cid:paraId="40A8A6D4" w16cid:durableId="40E59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C77A4" w14:textId="77777777" w:rsidR="001C0AA7" w:rsidRDefault="001C0AA7">
      <w:r>
        <w:separator/>
      </w:r>
    </w:p>
  </w:endnote>
  <w:endnote w:type="continuationSeparator" w:id="0">
    <w:p w14:paraId="0EA5C9EC" w14:textId="77777777" w:rsidR="001C0AA7" w:rsidRDefault="001C0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Fv">
    <w:altName w:val="Cambria"/>
    <w:panose1 w:val="020B0604020202020204"/>
    <w:charset w:val="00"/>
    <w:family w:val="roman"/>
    <w:notTrueType/>
    <w:pitch w:val="default"/>
  </w:font>
  <w:font w:name="ArialMT">
    <w:altName w:val="Arial"/>
    <w:panose1 w:val="020B0604020202020204"/>
    <w:charset w:val="01"/>
    <w:family w:val="roman"/>
    <w:pitch w:val="variable"/>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FangSong"/>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A85CA" w14:textId="77777777" w:rsidR="00FA46BA" w:rsidRDefault="00FB0BB5">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" stroked="f">
              <v:fill opacity="0"/>
              <v:textbox style="mso-fit-shape-to-text:t" inset="0,0,0,0">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F3844" w14:textId="77777777" w:rsidR="00FA46BA" w:rsidRDefault="00FB0BB5">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" stroked="f">
              <v:fill opacity="0"/>
              <v:textbox style="mso-fit-shape-to-text:t" inset="0,0,0,0">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F32214" w14:textId="77777777" w:rsidR="001C0AA7" w:rsidRDefault="001C0AA7">
      <w:pPr>
        <w:rPr>
          <w:sz w:val="12"/>
        </w:rPr>
      </w:pPr>
      <w:r>
        <w:separator/>
      </w:r>
    </w:p>
  </w:footnote>
  <w:footnote w:type="continuationSeparator" w:id="0">
    <w:p w14:paraId="71F0E2FB" w14:textId="77777777" w:rsidR="001C0AA7" w:rsidRDefault="001C0AA7">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653993031">
    <w:abstractNumId w:val="0"/>
  </w:num>
  <w:num w:numId="2" w16cid:durableId="2012951182">
    <w:abstractNumId w:val="1"/>
  </w:num>
  <w:num w:numId="3" w16cid:durableId="1098675001">
    <w:abstractNumId w:val="2"/>
  </w:num>
  <w:num w:numId="4" w16cid:durableId="10690048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1"/>
  <w:embedSystemFonts/>
  <w:bordersDoNotSurroundHeader/>
  <w:bordersDoNotSurroundFooter/>
  <w:proofState w:spelling="clean" w:grammar="clean"/>
  <w:trackRevisions/>
  <w:defaultTabStop w:val="720"/>
  <w:autoHyphenation/>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667F"/>
    <w:rsid w:val="00020BE5"/>
    <w:rsid w:val="000B033B"/>
    <w:rsid w:val="00187F9F"/>
    <w:rsid w:val="001C0AA7"/>
    <w:rsid w:val="001E376A"/>
    <w:rsid w:val="001F05CB"/>
    <w:rsid w:val="00292EF5"/>
    <w:rsid w:val="00293822"/>
    <w:rsid w:val="00305B62"/>
    <w:rsid w:val="0031465C"/>
    <w:rsid w:val="003314E7"/>
    <w:rsid w:val="004135EA"/>
    <w:rsid w:val="004A0F89"/>
    <w:rsid w:val="004E6365"/>
    <w:rsid w:val="0077772B"/>
    <w:rsid w:val="007C3A5D"/>
    <w:rsid w:val="00806A03"/>
    <w:rsid w:val="0081663D"/>
    <w:rsid w:val="00876DFF"/>
    <w:rsid w:val="008B2FFF"/>
    <w:rsid w:val="00966F35"/>
    <w:rsid w:val="009706F9"/>
    <w:rsid w:val="009876BE"/>
    <w:rsid w:val="0099796A"/>
    <w:rsid w:val="009B1E76"/>
    <w:rsid w:val="00A1339B"/>
    <w:rsid w:val="00A262E7"/>
    <w:rsid w:val="00A60B96"/>
    <w:rsid w:val="00AB2EEF"/>
    <w:rsid w:val="00AB6545"/>
    <w:rsid w:val="00AC3EC5"/>
    <w:rsid w:val="00AC59FD"/>
    <w:rsid w:val="00B3245A"/>
    <w:rsid w:val="00BF7581"/>
    <w:rsid w:val="00C00F18"/>
    <w:rsid w:val="00CA24A0"/>
    <w:rsid w:val="00DA158B"/>
    <w:rsid w:val="00E8027C"/>
    <w:rsid w:val="00EE0638"/>
    <w:rsid w:val="00F3027F"/>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Revision">
    <w:name w:val="Revision"/>
    <w:hidden/>
    <w:uiPriority w:val="99"/>
    <w:semiHidden/>
    <w:rsid w:val="00293822"/>
    <w:pPr>
      <w:suppressAutoHyphens w:val="0"/>
    </w:pPr>
    <w:rPr>
      <w:rFonts w:eastAsia="Times New Roman"/>
      <w:lang w:val="ru-RU" w:eastAsia="ru-RU"/>
    </w:rPr>
  </w:style>
  <w:style w:type="character" w:styleId="UnresolvedMention">
    <w:name w:val="Unresolved Mention"/>
    <w:basedOn w:val="DefaultParagraphFont"/>
    <w:uiPriority w:val="99"/>
    <w:semiHidden/>
    <w:unhideWhenUsed/>
    <w:rsid w:val="00293822"/>
    <w:rPr>
      <w:color w:val="605E5C"/>
      <w:shd w:val="clear" w:color="auto" w:fill="E1DFDD"/>
    </w:rPr>
  </w:style>
  <w:style w:type="paragraph" w:styleId="NormalWeb">
    <w:name w:val="Normal (Web)"/>
    <w:basedOn w:val="Normal"/>
    <w:uiPriority w:val="99"/>
    <w:semiHidden/>
    <w:unhideWhenUsed/>
    <w:rsid w:val="000B033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167089">
      <w:bodyDiv w:val="1"/>
      <w:marLeft w:val="0"/>
      <w:marRight w:val="0"/>
      <w:marTop w:val="0"/>
      <w:marBottom w:val="0"/>
      <w:divBdr>
        <w:top w:val="none" w:sz="0" w:space="0" w:color="auto"/>
        <w:left w:val="none" w:sz="0" w:space="0" w:color="auto"/>
        <w:bottom w:val="none" w:sz="0" w:space="0" w:color="auto"/>
        <w:right w:val="none" w:sz="0" w:space="0" w:color="auto"/>
      </w:divBdr>
    </w:div>
    <w:div w:id="137887974">
      <w:bodyDiv w:val="1"/>
      <w:marLeft w:val="0"/>
      <w:marRight w:val="0"/>
      <w:marTop w:val="0"/>
      <w:marBottom w:val="0"/>
      <w:divBdr>
        <w:top w:val="none" w:sz="0" w:space="0" w:color="auto"/>
        <w:left w:val="none" w:sz="0" w:space="0" w:color="auto"/>
        <w:bottom w:val="none" w:sz="0" w:space="0" w:color="auto"/>
        <w:right w:val="none" w:sz="0" w:space="0" w:color="auto"/>
      </w:divBdr>
    </w:div>
    <w:div w:id="158739903">
      <w:bodyDiv w:val="1"/>
      <w:marLeft w:val="0"/>
      <w:marRight w:val="0"/>
      <w:marTop w:val="0"/>
      <w:marBottom w:val="0"/>
      <w:divBdr>
        <w:top w:val="none" w:sz="0" w:space="0" w:color="auto"/>
        <w:left w:val="none" w:sz="0" w:space="0" w:color="auto"/>
        <w:bottom w:val="none" w:sz="0" w:space="0" w:color="auto"/>
        <w:right w:val="none" w:sz="0" w:space="0" w:color="auto"/>
      </w:divBdr>
    </w:div>
    <w:div w:id="219485040">
      <w:bodyDiv w:val="1"/>
      <w:marLeft w:val="0"/>
      <w:marRight w:val="0"/>
      <w:marTop w:val="0"/>
      <w:marBottom w:val="0"/>
      <w:divBdr>
        <w:top w:val="none" w:sz="0" w:space="0" w:color="auto"/>
        <w:left w:val="none" w:sz="0" w:space="0" w:color="auto"/>
        <w:bottom w:val="none" w:sz="0" w:space="0" w:color="auto"/>
        <w:right w:val="none" w:sz="0" w:space="0" w:color="auto"/>
      </w:divBdr>
    </w:div>
    <w:div w:id="329263029">
      <w:bodyDiv w:val="1"/>
      <w:marLeft w:val="0"/>
      <w:marRight w:val="0"/>
      <w:marTop w:val="0"/>
      <w:marBottom w:val="0"/>
      <w:divBdr>
        <w:top w:val="none" w:sz="0" w:space="0" w:color="auto"/>
        <w:left w:val="none" w:sz="0" w:space="0" w:color="auto"/>
        <w:bottom w:val="none" w:sz="0" w:space="0" w:color="auto"/>
        <w:right w:val="none" w:sz="0" w:space="0" w:color="auto"/>
      </w:divBdr>
    </w:div>
    <w:div w:id="477038456">
      <w:bodyDiv w:val="1"/>
      <w:marLeft w:val="0"/>
      <w:marRight w:val="0"/>
      <w:marTop w:val="0"/>
      <w:marBottom w:val="0"/>
      <w:divBdr>
        <w:top w:val="none" w:sz="0" w:space="0" w:color="auto"/>
        <w:left w:val="none" w:sz="0" w:space="0" w:color="auto"/>
        <w:bottom w:val="none" w:sz="0" w:space="0" w:color="auto"/>
        <w:right w:val="none" w:sz="0" w:space="0" w:color="auto"/>
      </w:divBdr>
    </w:div>
    <w:div w:id="491919577">
      <w:bodyDiv w:val="1"/>
      <w:marLeft w:val="0"/>
      <w:marRight w:val="0"/>
      <w:marTop w:val="0"/>
      <w:marBottom w:val="0"/>
      <w:divBdr>
        <w:top w:val="none" w:sz="0" w:space="0" w:color="auto"/>
        <w:left w:val="none" w:sz="0" w:space="0" w:color="auto"/>
        <w:bottom w:val="none" w:sz="0" w:space="0" w:color="auto"/>
        <w:right w:val="none" w:sz="0" w:space="0" w:color="auto"/>
      </w:divBdr>
    </w:div>
    <w:div w:id="516695934">
      <w:bodyDiv w:val="1"/>
      <w:marLeft w:val="0"/>
      <w:marRight w:val="0"/>
      <w:marTop w:val="0"/>
      <w:marBottom w:val="0"/>
      <w:divBdr>
        <w:top w:val="none" w:sz="0" w:space="0" w:color="auto"/>
        <w:left w:val="none" w:sz="0" w:space="0" w:color="auto"/>
        <w:bottom w:val="none" w:sz="0" w:space="0" w:color="auto"/>
        <w:right w:val="none" w:sz="0" w:space="0" w:color="auto"/>
      </w:divBdr>
    </w:div>
    <w:div w:id="520045597">
      <w:bodyDiv w:val="1"/>
      <w:marLeft w:val="0"/>
      <w:marRight w:val="0"/>
      <w:marTop w:val="0"/>
      <w:marBottom w:val="0"/>
      <w:divBdr>
        <w:top w:val="none" w:sz="0" w:space="0" w:color="auto"/>
        <w:left w:val="none" w:sz="0" w:space="0" w:color="auto"/>
        <w:bottom w:val="none" w:sz="0" w:space="0" w:color="auto"/>
        <w:right w:val="none" w:sz="0" w:space="0" w:color="auto"/>
      </w:divBdr>
    </w:div>
    <w:div w:id="544102253">
      <w:bodyDiv w:val="1"/>
      <w:marLeft w:val="0"/>
      <w:marRight w:val="0"/>
      <w:marTop w:val="0"/>
      <w:marBottom w:val="0"/>
      <w:divBdr>
        <w:top w:val="none" w:sz="0" w:space="0" w:color="auto"/>
        <w:left w:val="none" w:sz="0" w:space="0" w:color="auto"/>
        <w:bottom w:val="none" w:sz="0" w:space="0" w:color="auto"/>
        <w:right w:val="none" w:sz="0" w:space="0" w:color="auto"/>
      </w:divBdr>
    </w:div>
    <w:div w:id="554118797">
      <w:bodyDiv w:val="1"/>
      <w:marLeft w:val="0"/>
      <w:marRight w:val="0"/>
      <w:marTop w:val="0"/>
      <w:marBottom w:val="0"/>
      <w:divBdr>
        <w:top w:val="none" w:sz="0" w:space="0" w:color="auto"/>
        <w:left w:val="none" w:sz="0" w:space="0" w:color="auto"/>
        <w:bottom w:val="none" w:sz="0" w:space="0" w:color="auto"/>
        <w:right w:val="none" w:sz="0" w:space="0" w:color="auto"/>
      </w:divBdr>
    </w:div>
    <w:div w:id="645013040">
      <w:bodyDiv w:val="1"/>
      <w:marLeft w:val="0"/>
      <w:marRight w:val="0"/>
      <w:marTop w:val="0"/>
      <w:marBottom w:val="0"/>
      <w:divBdr>
        <w:top w:val="none" w:sz="0" w:space="0" w:color="auto"/>
        <w:left w:val="none" w:sz="0" w:space="0" w:color="auto"/>
        <w:bottom w:val="none" w:sz="0" w:space="0" w:color="auto"/>
        <w:right w:val="none" w:sz="0" w:space="0" w:color="auto"/>
      </w:divBdr>
    </w:div>
    <w:div w:id="661355373">
      <w:bodyDiv w:val="1"/>
      <w:marLeft w:val="0"/>
      <w:marRight w:val="0"/>
      <w:marTop w:val="0"/>
      <w:marBottom w:val="0"/>
      <w:divBdr>
        <w:top w:val="none" w:sz="0" w:space="0" w:color="auto"/>
        <w:left w:val="none" w:sz="0" w:space="0" w:color="auto"/>
        <w:bottom w:val="none" w:sz="0" w:space="0" w:color="auto"/>
        <w:right w:val="none" w:sz="0" w:space="0" w:color="auto"/>
      </w:divBdr>
    </w:div>
    <w:div w:id="727192847">
      <w:bodyDiv w:val="1"/>
      <w:marLeft w:val="0"/>
      <w:marRight w:val="0"/>
      <w:marTop w:val="0"/>
      <w:marBottom w:val="0"/>
      <w:divBdr>
        <w:top w:val="none" w:sz="0" w:space="0" w:color="auto"/>
        <w:left w:val="none" w:sz="0" w:space="0" w:color="auto"/>
        <w:bottom w:val="none" w:sz="0" w:space="0" w:color="auto"/>
        <w:right w:val="none" w:sz="0" w:space="0" w:color="auto"/>
      </w:divBdr>
    </w:div>
    <w:div w:id="879243671">
      <w:bodyDiv w:val="1"/>
      <w:marLeft w:val="0"/>
      <w:marRight w:val="0"/>
      <w:marTop w:val="0"/>
      <w:marBottom w:val="0"/>
      <w:divBdr>
        <w:top w:val="none" w:sz="0" w:space="0" w:color="auto"/>
        <w:left w:val="none" w:sz="0" w:space="0" w:color="auto"/>
        <w:bottom w:val="none" w:sz="0" w:space="0" w:color="auto"/>
        <w:right w:val="none" w:sz="0" w:space="0" w:color="auto"/>
      </w:divBdr>
    </w:div>
    <w:div w:id="917980162">
      <w:bodyDiv w:val="1"/>
      <w:marLeft w:val="0"/>
      <w:marRight w:val="0"/>
      <w:marTop w:val="0"/>
      <w:marBottom w:val="0"/>
      <w:divBdr>
        <w:top w:val="none" w:sz="0" w:space="0" w:color="auto"/>
        <w:left w:val="none" w:sz="0" w:space="0" w:color="auto"/>
        <w:bottom w:val="none" w:sz="0" w:space="0" w:color="auto"/>
        <w:right w:val="none" w:sz="0" w:space="0" w:color="auto"/>
      </w:divBdr>
    </w:div>
    <w:div w:id="933783416">
      <w:bodyDiv w:val="1"/>
      <w:marLeft w:val="0"/>
      <w:marRight w:val="0"/>
      <w:marTop w:val="0"/>
      <w:marBottom w:val="0"/>
      <w:divBdr>
        <w:top w:val="none" w:sz="0" w:space="0" w:color="auto"/>
        <w:left w:val="none" w:sz="0" w:space="0" w:color="auto"/>
        <w:bottom w:val="none" w:sz="0" w:space="0" w:color="auto"/>
        <w:right w:val="none" w:sz="0" w:space="0" w:color="auto"/>
      </w:divBdr>
    </w:div>
    <w:div w:id="938831996">
      <w:bodyDiv w:val="1"/>
      <w:marLeft w:val="0"/>
      <w:marRight w:val="0"/>
      <w:marTop w:val="0"/>
      <w:marBottom w:val="0"/>
      <w:divBdr>
        <w:top w:val="none" w:sz="0" w:space="0" w:color="auto"/>
        <w:left w:val="none" w:sz="0" w:space="0" w:color="auto"/>
        <w:bottom w:val="none" w:sz="0" w:space="0" w:color="auto"/>
        <w:right w:val="none" w:sz="0" w:space="0" w:color="auto"/>
      </w:divBdr>
    </w:div>
    <w:div w:id="973950555">
      <w:bodyDiv w:val="1"/>
      <w:marLeft w:val="0"/>
      <w:marRight w:val="0"/>
      <w:marTop w:val="0"/>
      <w:marBottom w:val="0"/>
      <w:divBdr>
        <w:top w:val="none" w:sz="0" w:space="0" w:color="auto"/>
        <w:left w:val="none" w:sz="0" w:space="0" w:color="auto"/>
        <w:bottom w:val="none" w:sz="0" w:space="0" w:color="auto"/>
        <w:right w:val="none" w:sz="0" w:space="0" w:color="auto"/>
      </w:divBdr>
    </w:div>
    <w:div w:id="978346342">
      <w:bodyDiv w:val="1"/>
      <w:marLeft w:val="0"/>
      <w:marRight w:val="0"/>
      <w:marTop w:val="0"/>
      <w:marBottom w:val="0"/>
      <w:divBdr>
        <w:top w:val="none" w:sz="0" w:space="0" w:color="auto"/>
        <w:left w:val="none" w:sz="0" w:space="0" w:color="auto"/>
        <w:bottom w:val="none" w:sz="0" w:space="0" w:color="auto"/>
        <w:right w:val="none" w:sz="0" w:space="0" w:color="auto"/>
      </w:divBdr>
    </w:div>
    <w:div w:id="1059524443">
      <w:bodyDiv w:val="1"/>
      <w:marLeft w:val="0"/>
      <w:marRight w:val="0"/>
      <w:marTop w:val="0"/>
      <w:marBottom w:val="0"/>
      <w:divBdr>
        <w:top w:val="none" w:sz="0" w:space="0" w:color="auto"/>
        <w:left w:val="none" w:sz="0" w:space="0" w:color="auto"/>
        <w:bottom w:val="none" w:sz="0" w:space="0" w:color="auto"/>
        <w:right w:val="none" w:sz="0" w:space="0" w:color="auto"/>
      </w:divBdr>
    </w:div>
    <w:div w:id="1069497699">
      <w:bodyDiv w:val="1"/>
      <w:marLeft w:val="0"/>
      <w:marRight w:val="0"/>
      <w:marTop w:val="0"/>
      <w:marBottom w:val="0"/>
      <w:divBdr>
        <w:top w:val="none" w:sz="0" w:space="0" w:color="auto"/>
        <w:left w:val="none" w:sz="0" w:space="0" w:color="auto"/>
        <w:bottom w:val="none" w:sz="0" w:space="0" w:color="auto"/>
        <w:right w:val="none" w:sz="0" w:space="0" w:color="auto"/>
      </w:divBdr>
    </w:div>
    <w:div w:id="1260331600">
      <w:bodyDiv w:val="1"/>
      <w:marLeft w:val="0"/>
      <w:marRight w:val="0"/>
      <w:marTop w:val="0"/>
      <w:marBottom w:val="0"/>
      <w:divBdr>
        <w:top w:val="none" w:sz="0" w:space="0" w:color="auto"/>
        <w:left w:val="none" w:sz="0" w:space="0" w:color="auto"/>
        <w:bottom w:val="none" w:sz="0" w:space="0" w:color="auto"/>
        <w:right w:val="none" w:sz="0" w:space="0" w:color="auto"/>
      </w:divBdr>
    </w:div>
    <w:div w:id="1292906124">
      <w:bodyDiv w:val="1"/>
      <w:marLeft w:val="0"/>
      <w:marRight w:val="0"/>
      <w:marTop w:val="0"/>
      <w:marBottom w:val="0"/>
      <w:divBdr>
        <w:top w:val="none" w:sz="0" w:space="0" w:color="auto"/>
        <w:left w:val="none" w:sz="0" w:space="0" w:color="auto"/>
        <w:bottom w:val="none" w:sz="0" w:space="0" w:color="auto"/>
        <w:right w:val="none" w:sz="0" w:space="0" w:color="auto"/>
      </w:divBdr>
    </w:div>
    <w:div w:id="1366558085">
      <w:bodyDiv w:val="1"/>
      <w:marLeft w:val="0"/>
      <w:marRight w:val="0"/>
      <w:marTop w:val="0"/>
      <w:marBottom w:val="0"/>
      <w:divBdr>
        <w:top w:val="none" w:sz="0" w:space="0" w:color="auto"/>
        <w:left w:val="none" w:sz="0" w:space="0" w:color="auto"/>
        <w:bottom w:val="none" w:sz="0" w:space="0" w:color="auto"/>
        <w:right w:val="none" w:sz="0" w:space="0" w:color="auto"/>
      </w:divBdr>
    </w:div>
    <w:div w:id="1369379564">
      <w:bodyDiv w:val="1"/>
      <w:marLeft w:val="0"/>
      <w:marRight w:val="0"/>
      <w:marTop w:val="0"/>
      <w:marBottom w:val="0"/>
      <w:divBdr>
        <w:top w:val="none" w:sz="0" w:space="0" w:color="auto"/>
        <w:left w:val="none" w:sz="0" w:space="0" w:color="auto"/>
        <w:bottom w:val="none" w:sz="0" w:space="0" w:color="auto"/>
        <w:right w:val="none" w:sz="0" w:space="0" w:color="auto"/>
      </w:divBdr>
    </w:div>
    <w:div w:id="1569344375">
      <w:bodyDiv w:val="1"/>
      <w:marLeft w:val="0"/>
      <w:marRight w:val="0"/>
      <w:marTop w:val="0"/>
      <w:marBottom w:val="0"/>
      <w:divBdr>
        <w:top w:val="none" w:sz="0" w:space="0" w:color="auto"/>
        <w:left w:val="none" w:sz="0" w:space="0" w:color="auto"/>
        <w:bottom w:val="none" w:sz="0" w:space="0" w:color="auto"/>
        <w:right w:val="none" w:sz="0" w:space="0" w:color="auto"/>
      </w:divBdr>
    </w:div>
    <w:div w:id="1759521303">
      <w:bodyDiv w:val="1"/>
      <w:marLeft w:val="0"/>
      <w:marRight w:val="0"/>
      <w:marTop w:val="0"/>
      <w:marBottom w:val="0"/>
      <w:divBdr>
        <w:top w:val="none" w:sz="0" w:space="0" w:color="auto"/>
        <w:left w:val="none" w:sz="0" w:space="0" w:color="auto"/>
        <w:bottom w:val="none" w:sz="0" w:space="0" w:color="auto"/>
        <w:right w:val="none" w:sz="0" w:space="0" w:color="auto"/>
      </w:divBdr>
    </w:div>
    <w:div w:id="1834560818">
      <w:bodyDiv w:val="1"/>
      <w:marLeft w:val="0"/>
      <w:marRight w:val="0"/>
      <w:marTop w:val="0"/>
      <w:marBottom w:val="0"/>
      <w:divBdr>
        <w:top w:val="none" w:sz="0" w:space="0" w:color="auto"/>
        <w:left w:val="none" w:sz="0" w:space="0" w:color="auto"/>
        <w:bottom w:val="none" w:sz="0" w:space="0" w:color="auto"/>
        <w:right w:val="none" w:sz="0" w:space="0" w:color="auto"/>
      </w:divBdr>
    </w:div>
    <w:div w:id="1913465739">
      <w:bodyDiv w:val="1"/>
      <w:marLeft w:val="0"/>
      <w:marRight w:val="0"/>
      <w:marTop w:val="0"/>
      <w:marBottom w:val="0"/>
      <w:divBdr>
        <w:top w:val="none" w:sz="0" w:space="0" w:color="auto"/>
        <w:left w:val="none" w:sz="0" w:space="0" w:color="auto"/>
        <w:bottom w:val="none" w:sz="0" w:space="0" w:color="auto"/>
        <w:right w:val="none" w:sz="0" w:space="0" w:color="auto"/>
      </w:divBdr>
    </w:div>
    <w:div w:id="1961498000">
      <w:bodyDiv w:val="1"/>
      <w:marLeft w:val="0"/>
      <w:marRight w:val="0"/>
      <w:marTop w:val="0"/>
      <w:marBottom w:val="0"/>
      <w:divBdr>
        <w:top w:val="none" w:sz="0" w:space="0" w:color="auto"/>
        <w:left w:val="none" w:sz="0" w:space="0" w:color="auto"/>
        <w:bottom w:val="none" w:sz="0" w:space="0" w:color="auto"/>
        <w:right w:val="none" w:sz="0" w:space="0" w:color="auto"/>
      </w:divBdr>
    </w:div>
    <w:div w:id="20357625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5167</Words>
  <Characters>29455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JINST sample</vt:lpstr>
    </vt:vector>
  </TitlesOfParts>
  <Company/>
  <LinksUpToDate>false</LinksUpToDate>
  <CharactersWithSpaces>34553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Yilun Zhu</cp:lastModifiedBy>
  <cp:revision>2</cp:revision>
  <cp:lastPrinted>2006-05-09T13:42:00Z</cp:lastPrinted>
  <dcterms:created xsi:type="dcterms:W3CDTF">2025-02-04T05:39:00Z</dcterms:created>
  <dcterms:modified xsi:type="dcterms:W3CDTF">2025-02-04T05:39:00Z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